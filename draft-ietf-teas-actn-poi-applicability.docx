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31CAC4" w14:textId="77777777" w:rsidR="00224327" w:rsidRDefault="00AE0541" w:rsidP="00ED3200">
      <w:pPr>
        <w:pStyle w:val="RFCTitle"/>
      </w:pPr>
      <w:r w:rsidRPr="00A7014C">
        <w:rPr>
          <w:highlight w:val="yellow"/>
        </w:rPr>
        <w:br/>
      </w:r>
      <w:r w:rsidR="00A7014C">
        <w:rPr>
          <w:lang w:val="en"/>
        </w:rPr>
        <w:t>Applicability of Abstraction and Control of Traffic Engineered Networks</w:t>
      </w:r>
      <w:r w:rsidR="00224327">
        <w:rPr>
          <w:lang w:val="en"/>
        </w:rPr>
        <w:t xml:space="preserve"> (</w:t>
      </w:r>
      <w:r w:rsidR="002740CD" w:rsidRPr="00A7014C">
        <w:t>ACTN</w:t>
      </w:r>
      <w:r w:rsidR="00224327">
        <w:t>)</w:t>
      </w:r>
      <w:r w:rsidR="002740CD" w:rsidRPr="00A7014C">
        <w:t xml:space="preserve"> to Packet Optical Integration (POI)</w:t>
      </w:r>
    </w:p>
    <w:p w14:paraId="3E3C74C1" w14:textId="32D21605" w:rsidR="00CC4069" w:rsidRPr="006B2FA6" w:rsidRDefault="002740CD" w:rsidP="00ED3200">
      <w:pPr>
        <w:pStyle w:val="RFCTitle"/>
        <w:rPr>
          <w:lang w:val="en-GB"/>
        </w:rPr>
      </w:pPr>
      <w:proofErr w:type="gramStart"/>
      <w:r w:rsidRPr="00DF342E">
        <w:rPr>
          <w:lang w:val="en-GB"/>
        </w:rPr>
        <w:t>draft-</w:t>
      </w:r>
      <w:r w:rsidR="00166FA4" w:rsidRPr="00DF342E">
        <w:rPr>
          <w:lang w:val="en-GB"/>
        </w:rPr>
        <w:t>ietf</w:t>
      </w:r>
      <w:r w:rsidR="00D6521B" w:rsidRPr="00DF342E">
        <w:rPr>
          <w:lang w:val="en-GB"/>
        </w:rPr>
        <w:t>-</w:t>
      </w:r>
      <w:r w:rsidRPr="00DF342E">
        <w:rPr>
          <w:lang w:val="en-GB"/>
        </w:rPr>
        <w:t>teas-actn-poi-applicability</w:t>
      </w:r>
      <w:r w:rsidR="00CC4069" w:rsidRPr="00DF342E">
        <w:rPr>
          <w:lang w:val="en-GB"/>
        </w:rPr>
        <w:t>-</w:t>
      </w:r>
      <w:r w:rsidR="008162F9" w:rsidRPr="00DF342E">
        <w:rPr>
          <w:lang w:val="en-GB"/>
        </w:rPr>
        <w:t>0</w:t>
      </w:r>
      <w:r w:rsidR="008162F9">
        <w:rPr>
          <w:lang w:val="en-GB"/>
        </w:rPr>
        <w:t>2</w:t>
      </w:r>
      <w:proofErr w:type="gramEnd"/>
    </w:p>
    <w:p w14:paraId="3057E8C1" w14:textId="77777777" w:rsidR="006F6F19" w:rsidRPr="00F22289" w:rsidRDefault="006F6F19" w:rsidP="00CC4069">
      <w:pPr>
        <w:pStyle w:val="RFCH1-noTOCnonum"/>
      </w:pPr>
      <w:r w:rsidRPr="00544979">
        <w:t>Status of this Memo</w:t>
      </w:r>
    </w:p>
    <w:p w14:paraId="37890962" w14:textId="77777777" w:rsidR="006A74C7" w:rsidRPr="00FC66EB" w:rsidRDefault="006A74C7" w:rsidP="006A74C7">
      <w:pPr>
        <w:rPr>
          <w:caps/>
        </w:rPr>
      </w:pPr>
      <w:r w:rsidRPr="00D72ADD">
        <w:t xml:space="preserve">This Internet-Draft is submitted in full conformance with the provisions of BCP 78 and BCP 79. </w:t>
      </w:r>
    </w:p>
    <w:p w14:paraId="1F39C334" w14:textId="77777777" w:rsidR="008D50C0" w:rsidRPr="00D72ADD" w:rsidRDefault="008D50C0" w:rsidP="008D50C0">
      <w:r w:rsidRPr="00D72ADD">
        <w:t>Internet-Drafts are working documents of the Internet Engineering Task Force (IETF), its areas, and its working groups.  Note that other groups may also distribute working documents as Internet-Drafts.</w:t>
      </w:r>
    </w:p>
    <w:p w14:paraId="06026A20" w14:textId="77777777" w:rsidR="008D50C0" w:rsidRPr="00D72ADD" w:rsidRDefault="008D50C0" w:rsidP="008D50C0">
      <w:r w:rsidRPr="00D72ADD">
        <w:t>Internet-Drafts are draft documents valid for a maximum of six months and may be updated, replaced, or obsoleted by other documents at any time.  It is inappropriate to use Internet-Drafts as reference material or to cite them other than as "work in progress."</w:t>
      </w:r>
    </w:p>
    <w:p w14:paraId="25AE0500" w14:textId="77777777" w:rsidR="008D50C0" w:rsidRPr="00D72ADD" w:rsidRDefault="008D50C0" w:rsidP="009B0913">
      <w:r w:rsidRPr="00D72ADD">
        <w:t>The list of current Internet-Drafts can be accessed at</w:t>
      </w:r>
      <w:r w:rsidR="009B0913" w:rsidRPr="00D72ADD">
        <w:t xml:space="preserve"> </w:t>
      </w:r>
      <w:r w:rsidRPr="00D72ADD">
        <w:t>http://www.ietf.org/ietf/1id-abstracts.txt</w:t>
      </w:r>
    </w:p>
    <w:p w14:paraId="20028D65" w14:textId="77777777" w:rsidR="008D50C0" w:rsidRPr="00D72ADD" w:rsidRDefault="008D50C0" w:rsidP="009B0913">
      <w:r w:rsidRPr="00D72ADD">
        <w:t>The list of Internet-Draft Shadow Directories can be accessed at</w:t>
      </w:r>
      <w:r w:rsidR="009B0913" w:rsidRPr="00D72ADD">
        <w:t xml:space="preserve"> </w:t>
      </w:r>
      <w:r w:rsidRPr="00D72ADD">
        <w:t>http://www.ietf.org/shadow.html</w:t>
      </w:r>
    </w:p>
    <w:p w14:paraId="1CF71E9B" w14:textId="1687402A" w:rsidR="008D50C0" w:rsidRDefault="008D50C0" w:rsidP="008D50C0">
      <w:r w:rsidRPr="00D72ADD">
        <w:t xml:space="preserve">This Internet-Draft will expire on </w:t>
      </w:r>
      <w:r w:rsidR="00B47D12" w:rsidRPr="00D72ADD">
        <w:rPr>
          <w:noProof/>
        </w:rPr>
        <w:t>April</w:t>
      </w:r>
      <w:r w:rsidRPr="00D72ADD">
        <w:t xml:space="preserve"> </w:t>
      </w:r>
      <w:r w:rsidR="00B47D12">
        <w:rPr>
          <w:noProof/>
        </w:rPr>
        <w:t>9,</w:t>
      </w:r>
      <w:r w:rsidRPr="00D72ADD">
        <w:t xml:space="preserve"> </w:t>
      </w:r>
      <w:r w:rsidR="00B47D12">
        <w:rPr>
          <w:noProof/>
        </w:rPr>
        <w:t>2021</w:t>
      </w:r>
      <w:r w:rsidRPr="00D72ADD">
        <w:t>.</w:t>
      </w:r>
    </w:p>
    <w:p w14:paraId="4F5DDBA7" w14:textId="77777777" w:rsidR="002E1F5F" w:rsidRPr="00D72ADD" w:rsidRDefault="002E1F5F" w:rsidP="002E1F5F">
      <w:pPr>
        <w:pStyle w:val="RFCH1-noTOCnonum"/>
      </w:pPr>
      <w:r w:rsidRPr="00D72ADD">
        <w:t>Copyright Notice</w:t>
      </w:r>
    </w:p>
    <w:p w14:paraId="5EC06A1C" w14:textId="17653478" w:rsidR="002E1F5F" w:rsidRPr="00D72ADD" w:rsidRDefault="002E1F5F" w:rsidP="002E1F5F">
      <w:r w:rsidRPr="00D72ADD">
        <w:t xml:space="preserve">Copyright (c) </w:t>
      </w:r>
      <w:r w:rsidR="004845D4">
        <w:rPr>
          <w:noProof/>
        </w:rPr>
        <w:t>2020</w:t>
      </w:r>
      <w:r w:rsidRPr="00D72ADD">
        <w:t xml:space="preserve"> IETF Trust and the persons identified as the document authors. All rights reserved.</w:t>
      </w:r>
    </w:p>
    <w:p w14:paraId="16B3A936" w14:textId="77777777" w:rsidR="002E1F5F" w:rsidRPr="00D72ADD" w:rsidRDefault="002E1F5F" w:rsidP="002E1F5F">
      <w:r w:rsidRPr="00D72ADD">
        <w:lastRenderedPageBreak/>
        <w:t>This document is subject to BCP 78 and the IETF Trust’s Legal Provisions Relating to IETF Documents</w:t>
      </w:r>
      <w:r w:rsidR="00A179ED" w:rsidRPr="00D72ADD">
        <w:t xml:space="preserve"> (http://trustee.ietf.org/license-info)</w:t>
      </w:r>
      <w:r w:rsidRPr="00D72ADD">
        <w:t xml:space="preserve"> </w:t>
      </w:r>
      <w:r w:rsidR="006677A8" w:rsidRPr="00D72ADD">
        <w:t>in effect on the date of publication of this document</w:t>
      </w:r>
      <w:r w:rsidRPr="00D72ADD">
        <w:t>. Please review these documents carefully, as they describe your rights and restrictions with respect to this document.</w:t>
      </w:r>
      <w:r w:rsidR="00A179ED" w:rsidRPr="00D72ADD">
        <w:t xml:space="preserve"> Code Components extracted from this document must include Simplified BSD License text as described in Section 4.e of the Trust Legal Provisions and are provided without warranty as described in the </w:t>
      </w:r>
      <w:r w:rsidR="006148C6" w:rsidRPr="00D72ADD">
        <w:t xml:space="preserve">Simplified </w:t>
      </w:r>
      <w:r w:rsidR="00A179ED" w:rsidRPr="00D72ADD">
        <w:t>BSD License.</w:t>
      </w:r>
    </w:p>
    <w:p w14:paraId="056F4BD2" w14:textId="77777777" w:rsidR="0010357E" w:rsidRDefault="0010357E" w:rsidP="00072E31">
      <w:pPr>
        <w:ind w:left="0"/>
      </w:pPr>
      <w:r w:rsidRPr="00D72ADD">
        <w:t>Abstract</w:t>
      </w:r>
    </w:p>
    <w:p w14:paraId="19BC6A8B" w14:textId="77777777" w:rsidR="009E5988" w:rsidRPr="009E5988" w:rsidRDefault="009E5988" w:rsidP="009E5988">
      <w:r w:rsidRPr="009E5988">
        <w:t>This document considers the applicability of Abstraction and Control of TE Networks (ACTN) architecture to Packet Optical Integration (POI</w:t>
      </w:r>
      <w:proofErr w:type="gramStart"/>
      <w:r w:rsidRPr="009E5988">
        <w:t>)in</w:t>
      </w:r>
      <w:proofErr w:type="gramEnd"/>
      <w:r w:rsidRPr="009E5988">
        <w:t xml:space="preserve"> the context of IP/MPLS and Optical internetworking, identifying the YANG data models being defined by the IETF to support this deployment architecture as well as specific scenarios relevant for Service Providers.</w:t>
      </w:r>
    </w:p>
    <w:p w14:paraId="6C501343" w14:textId="77777777" w:rsidR="009E5988" w:rsidRDefault="009E5988" w:rsidP="009E5988">
      <w:r w:rsidRPr="009E5988">
        <w:t>Existing IETF protocols and data models are identified for each multi-layer (packet over optical) scenario with particular focus on the MPI (Multi-Domain Service Coordinator to Provisioning Network Controllers Interface</w:t>
      </w:r>
      <w:proofErr w:type="gramStart"/>
      <w:r w:rsidRPr="009E5988">
        <w:t>)in</w:t>
      </w:r>
      <w:proofErr w:type="gramEnd"/>
      <w:r w:rsidRPr="009E5988">
        <w:t xml:space="preserve"> the ACTN architecture</w:t>
      </w:r>
      <w:r w:rsidR="00BD5057">
        <w:t>.</w:t>
      </w:r>
    </w:p>
    <w:p w14:paraId="2FEB80F9" w14:textId="77777777" w:rsidR="006F6F19" w:rsidRDefault="006F6F19" w:rsidP="00CC4069">
      <w:pPr>
        <w:pStyle w:val="RFCH1-noTOCnonum"/>
      </w:pPr>
      <w:r w:rsidRPr="00544979">
        <w:t>Table of Contents</w:t>
      </w:r>
    </w:p>
    <w:p w14:paraId="33B3056F" w14:textId="77777777" w:rsidR="00554724" w:rsidRDefault="008A30C6">
      <w:pPr>
        <w:pStyle w:val="TOC1"/>
        <w:rPr>
          <w:rFonts w:asciiTheme="minorHAnsi" w:eastAsiaTheme="minorEastAsia" w:hAnsiTheme="minorHAnsi" w:cstheme="minorBidi"/>
          <w:sz w:val="22"/>
          <w:szCs w:val="22"/>
          <w:lang w:eastAsia="zh-CN"/>
        </w:rPr>
      </w:pPr>
      <w:r w:rsidRPr="00701EC3">
        <w:fldChar w:fldCharType="begin"/>
      </w:r>
      <w:r w:rsidRPr="00701EC3">
        <w:instrText xml:space="preserve"> TOC \o \h \z \u </w:instrText>
      </w:r>
      <w:r w:rsidRPr="00701EC3">
        <w:fldChar w:fldCharType="separate"/>
      </w:r>
      <w:hyperlink w:anchor="_Toc68604089" w:history="1">
        <w:r w:rsidR="00554724" w:rsidRPr="0090013F">
          <w:rPr>
            <w:rStyle w:val="Hyperlink"/>
          </w:rPr>
          <w:t>1. Introduction</w:t>
        </w:r>
        <w:r w:rsidR="00554724">
          <w:rPr>
            <w:webHidden/>
          </w:rPr>
          <w:tab/>
        </w:r>
        <w:r w:rsidR="00554724">
          <w:rPr>
            <w:webHidden/>
          </w:rPr>
          <w:fldChar w:fldCharType="begin"/>
        </w:r>
        <w:r w:rsidR="00554724">
          <w:rPr>
            <w:webHidden/>
          </w:rPr>
          <w:instrText xml:space="preserve"> PAGEREF _Toc68604089 \h </w:instrText>
        </w:r>
        <w:r w:rsidR="00554724">
          <w:rPr>
            <w:webHidden/>
          </w:rPr>
        </w:r>
        <w:r w:rsidR="00554724">
          <w:rPr>
            <w:webHidden/>
          </w:rPr>
          <w:fldChar w:fldCharType="separate"/>
        </w:r>
        <w:r w:rsidR="00554724">
          <w:rPr>
            <w:webHidden/>
          </w:rPr>
          <w:t>3</w:t>
        </w:r>
        <w:r w:rsidR="00554724">
          <w:rPr>
            <w:webHidden/>
          </w:rPr>
          <w:fldChar w:fldCharType="end"/>
        </w:r>
      </w:hyperlink>
    </w:p>
    <w:p w14:paraId="75E4308A" w14:textId="77777777" w:rsidR="00554724" w:rsidRDefault="00C57804">
      <w:pPr>
        <w:pStyle w:val="TOC1"/>
        <w:rPr>
          <w:rFonts w:asciiTheme="minorHAnsi" w:eastAsiaTheme="minorEastAsia" w:hAnsiTheme="minorHAnsi" w:cstheme="minorBidi"/>
          <w:sz w:val="22"/>
          <w:szCs w:val="22"/>
          <w:lang w:eastAsia="zh-CN"/>
        </w:rPr>
      </w:pPr>
      <w:hyperlink w:anchor="_Toc68604090" w:history="1">
        <w:r w:rsidR="00554724" w:rsidRPr="0090013F">
          <w:rPr>
            <w:rStyle w:val="Hyperlink"/>
          </w:rPr>
          <w:t>2. Reference architecture and network scenario</w:t>
        </w:r>
        <w:r w:rsidR="00554724">
          <w:rPr>
            <w:webHidden/>
          </w:rPr>
          <w:tab/>
        </w:r>
        <w:r w:rsidR="00554724">
          <w:rPr>
            <w:webHidden/>
          </w:rPr>
          <w:fldChar w:fldCharType="begin"/>
        </w:r>
        <w:r w:rsidR="00554724">
          <w:rPr>
            <w:webHidden/>
          </w:rPr>
          <w:instrText xml:space="preserve"> PAGEREF _Toc68604090 \h </w:instrText>
        </w:r>
        <w:r w:rsidR="00554724">
          <w:rPr>
            <w:webHidden/>
          </w:rPr>
        </w:r>
        <w:r w:rsidR="00554724">
          <w:rPr>
            <w:webHidden/>
          </w:rPr>
          <w:fldChar w:fldCharType="separate"/>
        </w:r>
        <w:r w:rsidR="00554724">
          <w:rPr>
            <w:webHidden/>
          </w:rPr>
          <w:t>4</w:t>
        </w:r>
        <w:r w:rsidR="00554724">
          <w:rPr>
            <w:webHidden/>
          </w:rPr>
          <w:fldChar w:fldCharType="end"/>
        </w:r>
      </w:hyperlink>
    </w:p>
    <w:p w14:paraId="4E270755" w14:textId="77777777" w:rsidR="00554724" w:rsidRDefault="00C57804">
      <w:pPr>
        <w:pStyle w:val="TOC2"/>
        <w:rPr>
          <w:rFonts w:asciiTheme="minorHAnsi" w:eastAsiaTheme="minorEastAsia" w:hAnsiTheme="minorHAnsi" w:cstheme="minorBidi"/>
          <w:sz w:val="22"/>
          <w:szCs w:val="22"/>
          <w:lang w:eastAsia="zh-CN"/>
        </w:rPr>
      </w:pPr>
      <w:hyperlink w:anchor="_Toc68604091" w:history="1">
        <w:r w:rsidR="00554724" w:rsidRPr="0090013F">
          <w:rPr>
            <w:rStyle w:val="Hyperlink"/>
          </w:rPr>
          <w:t>2.1. L2/L3VPN Service Request in North Bound of MDSC</w:t>
        </w:r>
        <w:r w:rsidR="00554724">
          <w:rPr>
            <w:webHidden/>
          </w:rPr>
          <w:tab/>
        </w:r>
        <w:r w:rsidR="00554724">
          <w:rPr>
            <w:webHidden/>
          </w:rPr>
          <w:fldChar w:fldCharType="begin"/>
        </w:r>
        <w:r w:rsidR="00554724">
          <w:rPr>
            <w:webHidden/>
          </w:rPr>
          <w:instrText xml:space="preserve"> PAGEREF _Toc68604091 \h </w:instrText>
        </w:r>
        <w:r w:rsidR="00554724">
          <w:rPr>
            <w:webHidden/>
          </w:rPr>
        </w:r>
        <w:r w:rsidR="00554724">
          <w:rPr>
            <w:webHidden/>
          </w:rPr>
          <w:fldChar w:fldCharType="separate"/>
        </w:r>
        <w:r w:rsidR="00554724">
          <w:rPr>
            <w:webHidden/>
          </w:rPr>
          <w:t>8</w:t>
        </w:r>
        <w:r w:rsidR="00554724">
          <w:rPr>
            <w:webHidden/>
          </w:rPr>
          <w:fldChar w:fldCharType="end"/>
        </w:r>
      </w:hyperlink>
    </w:p>
    <w:p w14:paraId="4A51229E" w14:textId="77777777" w:rsidR="00554724" w:rsidRDefault="00C57804">
      <w:pPr>
        <w:pStyle w:val="TOC2"/>
        <w:rPr>
          <w:rFonts w:asciiTheme="minorHAnsi" w:eastAsiaTheme="minorEastAsia" w:hAnsiTheme="minorHAnsi" w:cstheme="minorBidi"/>
          <w:sz w:val="22"/>
          <w:szCs w:val="22"/>
          <w:lang w:eastAsia="zh-CN"/>
        </w:rPr>
      </w:pPr>
      <w:hyperlink w:anchor="_Toc68604092" w:history="1">
        <w:r w:rsidR="00554724" w:rsidRPr="0090013F">
          <w:rPr>
            <w:rStyle w:val="Hyperlink"/>
          </w:rPr>
          <w:t>2.2. Service and Network Orchestration</w:t>
        </w:r>
        <w:r w:rsidR="00554724">
          <w:rPr>
            <w:webHidden/>
          </w:rPr>
          <w:tab/>
        </w:r>
        <w:r w:rsidR="00554724">
          <w:rPr>
            <w:webHidden/>
          </w:rPr>
          <w:fldChar w:fldCharType="begin"/>
        </w:r>
        <w:r w:rsidR="00554724">
          <w:rPr>
            <w:webHidden/>
          </w:rPr>
          <w:instrText xml:space="preserve"> PAGEREF _Toc68604092 \h </w:instrText>
        </w:r>
        <w:r w:rsidR="00554724">
          <w:rPr>
            <w:webHidden/>
          </w:rPr>
        </w:r>
        <w:r w:rsidR="00554724">
          <w:rPr>
            <w:webHidden/>
          </w:rPr>
          <w:fldChar w:fldCharType="separate"/>
        </w:r>
        <w:r w:rsidR="00554724">
          <w:rPr>
            <w:webHidden/>
          </w:rPr>
          <w:t>10</w:t>
        </w:r>
        <w:r w:rsidR="00554724">
          <w:rPr>
            <w:webHidden/>
          </w:rPr>
          <w:fldChar w:fldCharType="end"/>
        </w:r>
      </w:hyperlink>
    </w:p>
    <w:p w14:paraId="25A9DFF7" w14:textId="77777777" w:rsidR="00554724" w:rsidRDefault="00C57804">
      <w:pPr>
        <w:pStyle w:val="TOC3"/>
        <w:rPr>
          <w:rFonts w:asciiTheme="minorHAnsi" w:eastAsiaTheme="minorEastAsia" w:hAnsiTheme="minorHAnsi" w:cstheme="minorBidi"/>
          <w:sz w:val="22"/>
          <w:szCs w:val="22"/>
          <w:lang w:eastAsia="zh-CN"/>
        </w:rPr>
      </w:pPr>
      <w:hyperlink w:anchor="_Toc68604093" w:history="1">
        <w:r w:rsidR="00554724" w:rsidRPr="0090013F">
          <w:rPr>
            <w:rStyle w:val="Hyperlink"/>
          </w:rPr>
          <w:t>2.2.1. Hard Isolation</w:t>
        </w:r>
        <w:r w:rsidR="00554724">
          <w:rPr>
            <w:webHidden/>
          </w:rPr>
          <w:tab/>
        </w:r>
        <w:r w:rsidR="00554724">
          <w:rPr>
            <w:webHidden/>
          </w:rPr>
          <w:fldChar w:fldCharType="begin"/>
        </w:r>
        <w:r w:rsidR="00554724">
          <w:rPr>
            <w:webHidden/>
          </w:rPr>
          <w:instrText xml:space="preserve"> PAGEREF _Toc68604093 \h </w:instrText>
        </w:r>
        <w:r w:rsidR="00554724">
          <w:rPr>
            <w:webHidden/>
          </w:rPr>
        </w:r>
        <w:r w:rsidR="00554724">
          <w:rPr>
            <w:webHidden/>
          </w:rPr>
          <w:fldChar w:fldCharType="separate"/>
        </w:r>
        <w:r w:rsidR="00554724">
          <w:rPr>
            <w:webHidden/>
          </w:rPr>
          <w:t>12</w:t>
        </w:r>
        <w:r w:rsidR="00554724">
          <w:rPr>
            <w:webHidden/>
          </w:rPr>
          <w:fldChar w:fldCharType="end"/>
        </w:r>
      </w:hyperlink>
    </w:p>
    <w:p w14:paraId="0101D509" w14:textId="77777777" w:rsidR="00554724" w:rsidRDefault="00C57804">
      <w:pPr>
        <w:pStyle w:val="TOC3"/>
        <w:rPr>
          <w:rFonts w:asciiTheme="minorHAnsi" w:eastAsiaTheme="minorEastAsia" w:hAnsiTheme="minorHAnsi" w:cstheme="minorBidi"/>
          <w:sz w:val="22"/>
          <w:szCs w:val="22"/>
          <w:lang w:eastAsia="zh-CN"/>
        </w:rPr>
      </w:pPr>
      <w:hyperlink w:anchor="_Toc68604094" w:history="1">
        <w:r w:rsidR="00554724" w:rsidRPr="0090013F">
          <w:rPr>
            <w:rStyle w:val="Hyperlink"/>
          </w:rPr>
          <w:t>2.2.2. Shared Tunnel Selection</w:t>
        </w:r>
        <w:r w:rsidR="00554724">
          <w:rPr>
            <w:webHidden/>
          </w:rPr>
          <w:tab/>
        </w:r>
        <w:r w:rsidR="00554724">
          <w:rPr>
            <w:webHidden/>
          </w:rPr>
          <w:fldChar w:fldCharType="begin"/>
        </w:r>
        <w:r w:rsidR="00554724">
          <w:rPr>
            <w:webHidden/>
          </w:rPr>
          <w:instrText xml:space="preserve"> PAGEREF _Toc68604094 \h </w:instrText>
        </w:r>
        <w:r w:rsidR="00554724">
          <w:rPr>
            <w:webHidden/>
          </w:rPr>
        </w:r>
        <w:r w:rsidR="00554724">
          <w:rPr>
            <w:webHidden/>
          </w:rPr>
          <w:fldChar w:fldCharType="separate"/>
        </w:r>
        <w:r w:rsidR="00554724">
          <w:rPr>
            <w:webHidden/>
          </w:rPr>
          <w:t>12</w:t>
        </w:r>
        <w:r w:rsidR="00554724">
          <w:rPr>
            <w:webHidden/>
          </w:rPr>
          <w:fldChar w:fldCharType="end"/>
        </w:r>
      </w:hyperlink>
    </w:p>
    <w:p w14:paraId="3E5666A1" w14:textId="77777777" w:rsidR="00554724" w:rsidRDefault="00C57804">
      <w:pPr>
        <w:pStyle w:val="TOC2"/>
        <w:rPr>
          <w:rFonts w:asciiTheme="minorHAnsi" w:eastAsiaTheme="minorEastAsia" w:hAnsiTheme="minorHAnsi" w:cstheme="minorBidi"/>
          <w:sz w:val="22"/>
          <w:szCs w:val="22"/>
          <w:lang w:eastAsia="zh-CN"/>
        </w:rPr>
      </w:pPr>
      <w:hyperlink w:anchor="_Toc68604095" w:history="1">
        <w:r w:rsidR="00554724" w:rsidRPr="0090013F">
          <w:rPr>
            <w:rStyle w:val="Hyperlink"/>
          </w:rPr>
          <w:t>2.3. IP/MPLS Domain Controller and NE Functions</w:t>
        </w:r>
        <w:r w:rsidR="00554724">
          <w:rPr>
            <w:webHidden/>
          </w:rPr>
          <w:tab/>
        </w:r>
        <w:r w:rsidR="00554724">
          <w:rPr>
            <w:webHidden/>
          </w:rPr>
          <w:fldChar w:fldCharType="begin"/>
        </w:r>
        <w:r w:rsidR="00554724">
          <w:rPr>
            <w:webHidden/>
          </w:rPr>
          <w:instrText xml:space="preserve"> PAGEREF _Toc68604095 \h </w:instrText>
        </w:r>
        <w:r w:rsidR="00554724">
          <w:rPr>
            <w:webHidden/>
          </w:rPr>
        </w:r>
        <w:r w:rsidR="00554724">
          <w:rPr>
            <w:webHidden/>
          </w:rPr>
          <w:fldChar w:fldCharType="separate"/>
        </w:r>
        <w:r w:rsidR="00554724">
          <w:rPr>
            <w:webHidden/>
          </w:rPr>
          <w:t>13</w:t>
        </w:r>
        <w:r w:rsidR="00554724">
          <w:rPr>
            <w:webHidden/>
          </w:rPr>
          <w:fldChar w:fldCharType="end"/>
        </w:r>
      </w:hyperlink>
    </w:p>
    <w:p w14:paraId="13ABF659" w14:textId="77777777" w:rsidR="00554724" w:rsidRDefault="00C57804">
      <w:pPr>
        <w:pStyle w:val="TOC2"/>
        <w:rPr>
          <w:rFonts w:asciiTheme="minorHAnsi" w:eastAsiaTheme="minorEastAsia" w:hAnsiTheme="minorHAnsi" w:cstheme="minorBidi"/>
          <w:sz w:val="22"/>
          <w:szCs w:val="22"/>
          <w:lang w:eastAsia="zh-CN"/>
        </w:rPr>
      </w:pPr>
      <w:hyperlink w:anchor="_Toc68604096" w:history="1">
        <w:r w:rsidR="00554724" w:rsidRPr="0090013F">
          <w:rPr>
            <w:rStyle w:val="Hyperlink"/>
          </w:rPr>
          <w:t>2.4. Optical Domain Controller and NE Functions</w:t>
        </w:r>
        <w:r w:rsidR="00554724">
          <w:rPr>
            <w:webHidden/>
          </w:rPr>
          <w:tab/>
        </w:r>
        <w:r w:rsidR="00554724">
          <w:rPr>
            <w:webHidden/>
          </w:rPr>
          <w:fldChar w:fldCharType="begin"/>
        </w:r>
        <w:r w:rsidR="00554724">
          <w:rPr>
            <w:webHidden/>
          </w:rPr>
          <w:instrText xml:space="preserve"> PAGEREF _Toc68604096 \h </w:instrText>
        </w:r>
        <w:r w:rsidR="00554724">
          <w:rPr>
            <w:webHidden/>
          </w:rPr>
        </w:r>
        <w:r w:rsidR="00554724">
          <w:rPr>
            <w:webHidden/>
          </w:rPr>
          <w:fldChar w:fldCharType="separate"/>
        </w:r>
        <w:r w:rsidR="00554724">
          <w:rPr>
            <w:webHidden/>
          </w:rPr>
          <w:t>15</w:t>
        </w:r>
        <w:r w:rsidR="00554724">
          <w:rPr>
            <w:webHidden/>
          </w:rPr>
          <w:fldChar w:fldCharType="end"/>
        </w:r>
      </w:hyperlink>
    </w:p>
    <w:p w14:paraId="47167AB1" w14:textId="77777777" w:rsidR="00554724" w:rsidRDefault="00C57804">
      <w:pPr>
        <w:pStyle w:val="TOC1"/>
        <w:rPr>
          <w:rFonts w:asciiTheme="minorHAnsi" w:eastAsiaTheme="minorEastAsia" w:hAnsiTheme="minorHAnsi" w:cstheme="minorBidi"/>
          <w:sz w:val="22"/>
          <w:szCs w:val="22"/>
          <w:lang w:eastAsia="zh-CN"/>
        </w:rPr>
      </w:pPr>
      <w:hyperlink w:anchor="_Toc68604097" w:history="1">
        <w:r w:rsidR="00554724" w:rsidRPr="0090013F">
          <w:rPr>
            <w:rStyle w:val="Hyperlink"/>
          </w:rPr>
          <w:t>3. Interface protocols and YANG data models for the MPIs</w:t>
        </w:r>
        <w:r w:rsidR="00554724">
          <w:rPr>
            <w:webHidden/>
          </w:rPr>
          <w:tab/>
        </w:r>
        <w:r w:rsidR="00554724">
          <w:rPr>
            <w:webHidden/>
          </w:rPr>
          <w:fldChar w:fldCharType="begin"/>
        </w:r>
        <w:r w:rsidR="00554724">
          <w:rPr>
            <w:webHidden/>
          </w:rPr>
          <w:instrText xml:space="preserve"> PAGEREF _Toc68604097 \h </w:instrText>
        </w:r>
        <w:r w:rsidR="00554724">
          <w:rPr>
            <w:webHidden/>
          </w:rPr>
        </w:r>
        <w:r w:rsidR="00554724">
          <w:rPr>
            <w:webHidden/>
          </w:rPr>
          <w:fldChar w:fldCharType="separate"/>
        </w:r>
        <w:r w:rsidR="00554724">
          <w:rPr>
            <w:webHidden/>
          </w:rPr>
          <w:t>15</w:t>
        </w:r>
        <w:r w:rsidR="00554724">
          <w:rPr>
            <w:webHidden/>
          </w:rPr>
          <w:fldChar w:fldCharType="end"/>
        </w:r>
      </w:hyperlink>
    </w:p>
    <w:p w14:paraId="446DA148" w14:textId="77777777" w:rsidR="00554724" w:rsidRDefault="00C57804">
      <w:pPr>
        <w:pStyle w:val="TOC2"/>
        <w:rPr>
          <w:rFonts w:asciiTheme="minorHAnsi" w:eastAsiaTheme="minorEastAsia" w:hAnsiTheme="minorHAnsi" w:cstheme="minorBidi"/>
          <w:sz w:val="22"/>
          <w:szCs w:val="22"/>
          <w:lang w:eastAsia="zh-CN"/>
        </w:rPr>
      </w:pPr>
      <w:hyperlink w:anchor="_Toc68604098" w:history="1">
        <w:r w:rsidR="00554724" w:rsidRPr="0090013F">
          <w:rPr>
            <w:rStyle w:val="Hyperlink"/>
          </w:rPr>
          <w:t>3.1. RESTCONF protocol at the MPIs</w:t>
        </w:r>
        <w:r w:rsidR="00554724">
          <w:rPr>
            <w:webHidden/>
          </w:rPr>
          <w:tab/>
        </w:r>
        <w:r w:rsidR="00554724">
          <w:rPr>
            <w:webHidden/>
          </w:rPr>
          <w:fldChar w:fldCharType="begin"/>
        </w:r>
        <w:r w:rsidR="00554724">
          <w:rPr>
            <w:webHidden/>
          </w:rPr>
          <w:instrText xml:space="preserve"> PAGEREF _Toc68604098 \h </w:instrText>
        </w:r>
        <w:r w:rsidR="00554724">
          <w:rPr>
            <w:webHidden/>
          </w:rPr>
        </w:r>
        <w:r w:rsidR="00554724">
          <w:rPr>
            <w:webHidden/>
          </w:rPr>
          <w:fldChar w:fldCharType="separate"/>
        </w:r>
        <w:r w:rsidR="00554724">
          <w:rPr>
            <w:webHidden/>
          </w:rPr>
          <w:t>15</w:t>
        </w:r>
        <w:r w:rsidR="00554724">
          <w:rPr>
            <w:webHidden/>
          </w:rPr>
          <w:fldChar w:fldCharType="end"/>
        </w:r>
      </w:hyperlink>
    </w:p>
    <w:p w14:paraId="3CD11DD9" w14:textId="77777777" w:rsidR="00554724" w:rsidRDefault="00C57804">
      <w:pPr>
        <w:pStyle w:val="TOC2"/>
        <w:rPr>
          <w:rFonts w:asciiTheme="minorHAnsi" w:eastAsiaTheme="minorEastAsia" w:hAnsiTheme="minorHAnsi" w:cstheme="minorBidi"/>
          <w:sz w:val="22"/>
          <w:szCs w:val="22"/>
          <w:lang w:eastAsia="zh-CN"/>
        </w:rPr>
      </w:pPr>
      <w:hyperlink w:anchor="_Toc68604099" w:history="1">
        <w:r w:rsidR="00554724" w:rsidRPr="0090013F">
          <w:rPr>
            <w:rStyle w:val="Hyperlink"/>
          </w:rPr>
          <w:t>3.2. YANG data models at the MPIs</w:t>
        </w:r>
        <w:r w:rsidR="00554724">
          <w:rPr>
            <w:webHidden/>
          </w:rPr>
          <w:tab/>
        </w:r>
        <w:r w:rsidR="00554724">
          <w:rPr>
            <w:webHidden/>
          </w:rPr>
          <w:fldChar w:fldCharType="begin"/>
        </w:r>
        <w:r w:rsidR="00554724">
          <w:rPr>
            <w:webHidden/>
          </w:rPr>
          <w:instrText xml:space="preserve"> PAGEREF _Toc68604099 \h </w:instrText>
        </w:r>
        <w:r w:rsidR="00554724">
          <w:rPr>
            <w:webHidden/>
          </w:rPr>
        </w:r>
        <w:r w:rsidR="00554724">
          <w:rPr>
            <w:webHidden/>
          </w:rPr>
          <w:fldChar w:fldCharType="separate"/>
        </w:r>
        <w:r w:rsidR="00554724">
          <w:rPr>
            <w:webHidden/>
          </w:rPr>
          <w:t>15</w:t>
        </w:r>
        <w:r w:rsidR="00554724">
          <w:rPr>
            <w:webHidden/>
          </w:rPr>
          <w:fldChar w:fldCharType="end"/>
        </w:r>
      </w:hyperlink>
    </w:p>
    <w:p w14:paraId="3D72EDBE" w14:textId="77777777" w:rsidR="00554724" w:rsidRDefault="00C57804">
      <w:pPr>
        <w:pStyle w:val="TOC3"/>
        <w:rPr>
          <w:rFonts w:asciiTheme="minorHAnsi" w:eastAsiaTheme="minorEastAsia" w:hAnsiTheme="minorHAnsi" w:cstheme="minorBidi"/>
          <w:sz w:val="22"/>
          <w:szCs w:val="22"/>
          <w:lang w:eastAsia="zh-CN"/>
        </w:rPr>
      </w:pPr>
      <w:hyperlink w:anchor="_Toc68604100" w:history="1">
        <w:r w:rsidR="00554724" w:rsidRPr="0090013F">
          <w:rPr>
            <w:rStyle w:val="Hyperlink"/>
          </w:rPr>
          <w:t>3.2.1. Common YANG data models at the MPIs</w:t>
        </w:r>
        <w:r w:rsidR="00554724">
          <w:rPr>
            <w:webHidden/>
          </w:rPr>
          <w:tab/>
        </w:r>
        <w:r w:rsidR="00554724">
          <w:rPr>
            <w:webHidden/>
          </w:rPr>
          <w:fldChar w:fldCharType="begin"/>
        </w:r>
        <w:r w:rsidR="00554724">
          <w:rPr>
            <w:webHidden/>
          </w:rPr>
          <w:instrText xml:space="preserve"> PAGEREF _Toc68604100 \h </w:instrText>
        </w:r>
        <w:r w:rsidR="00554724">
          <w:rPr>
            <w:webHidden/>
          </w:rPr>
        </w:r>
        <w:r w:rsidR="00554724">
          <w:rPr>
            <w:webHidden/>
          </w:rPr>
          <w:fldChar w:fldCharType="separate"/>
        </w:r>
        <w:r w:rsidR="00554724">
          <w:rPr>
            <w:webHidden/>
          </w:rPr>
          <w:t>16</w:t>
        </w:r>
        <w:r w:rsidR="00554724">
          <w:rPr>
            <w:webHidden/>
          </w:rPr>
          <w:fldChar w:fldCharType="end"/>
        </w:r>
      </w:hyperlink>
    </w:p>
    <w:p w14:paraId="7D1758AD" w14:textId="77777777" w:rsidR="00554724" w:rsidRDefault="00C57804">
      <w:pPr>
        <w:pStyle w:val="TOC3"/>
        <w:rPr>
          <w:rFonts w:asciiTheme="minorHAnsi" w:eastAsiaTheme="minorEastAsia" w:hAnsiTheme="minorHAnsi" w:cstheme="minorBidi"/>
          <w:sz w:val="22"/>
          <w:szCs w:val="22"/>
          <w:lang w:eastAsia="zh-CN"/>
        </w:rPr>
      </w:pPr>
      <w:hyperlink w:anchor="_Toc68604101" w:history="1">
        <w:r w:rsidR="00554724" w:rsidRPr="0090013F">
          <w:rPr>
            <w:rStyle w:val="Hyperlink"/>
          </w:rPr>
          <w:t>3.2.2. YANG models at the Optical MPIs</w:t>
        </w:r>
        <w:r w:rsidR="00554724">
          <w:rPr>
            <w:webHidden/>
          </w:rPr>
          <w:tab/>
        </w:r>
        <w:r w:rsidR="00554724">
          <w:rPr>
            <w:webHidden/>
          </w:rPr>
          <w:fldChar w:fldCharType="begin"/>
        </w:r>
        <w:r w:rsidR="00554724">
          <w:rPr>
            <w:webHidden/>
          </w:rPr>
          <w:instrText xml:space="preserve"> PAGEREF _Toc68604101 \h </w:instrText>
        </w:r>
        <w:r w:rsidR="00554724">
          <w:rPr>
            <w:webHidden/>
          </w:rPr>
        </w:r>
        <w:r w:rsidR="00554724">
          <w:rPr>
            <w:webHidden/>
          </w:rPr>
          <w:fldChar w:fldCharType="separate"/>
        </w:r>
        <w:r w:rsidR="00554724">
          <w:rPr>
            <w:webHidden/>
          </w:rPr>
          <w:t>16</w:t>
        </w:r>
        <w:r w:rsidR="00554724">
          <w:rPr>
            <w:webHidden/>
          </w:rPr>
          <w:fldChar w:fldCharType="end"/>
        </w:r>
      </w:hyperlink>
    </w:p>
    <w:p w14:paraId="03B1F012" w14:textId="77777777" w:rsidR="00554724" w:rsidRDefault="00C57804">
      <w:pPr>
        <w:pStyle w:val="TOC3"/>
        <w:rPr>
          <w:rFonts w:asciiTheme="minorHAnsi" w:eastAsiaTheme="minorEastAsia" w:hAnsiTheme="minorHAnsi" w:cstheme="minorBidi"/>
          <w:sz w:val="22"/>
          <w:szCs w:val="22"/>
          <w:lang w:eastAsia="zh-CN"/>
        </w:rPr>
      </w:pPr>
      <w:hyperlink w:anchor="_Toc68604102" w:history="1">
        <w:r w:rsidR="00554724" w:rsidRPr="0090013F">
          <w:rPr>
            <w:rStyle w:val="Hyperlink"/>
          </w:rPr>
          <w:t>3.2.3. YANG data models at the Packet MPIs</w:t>
        </w:r>
        <w:r w:rsidR="00554724">
          <w:rPr>
            <w:webHidden/>
          </w:rPr>
          <w:tab/>
        </w:r>
        <w:r w:rsidR="00554724">
          <w:rPr>
            <w:webHidden/>
          </w:rPr>
          <w:fldChar w:fldCharType="begin"/>
        </w:r>
        <w:r w:rsidR="00554724">
          <w:rPr>
            <w:webHidden/>
          </w:rPr>
          <w:instrText xml:space="preserve"> PAGEREF _Toc68604102 \h </w:instrText>
        </w:r>
        <w:r w:rsidR="00554724">
          <w:rPr>
            <w:webHidden/>
          </w:rPr>
        </w:r>
        <w:r w:rsidR="00554724">
          <w:rPr>
            <w:webHidden/>
          </w:rPr>
          <w:fldChar w:fldCharType="separate"/>
        </w:r>
        <w:r w:rsidR="00554724">
          <w:rPr>
            <w:webHidden/>
          </w:rPr>
          <w:t>18</w:t>
        </w:r>
        <w:r w:rsidR="00554724">
          <w:rPr>
            <w:webHidden/>
          </w:rPr>
          <w:fldChar w:fldCharType="end"/>
        </w:r>
      </w:hyperlink>
    </w:p>
    <w:p w14:paraId="5C538288" w14:textId="77777777" w:rsidR="00554724" w:rsidRDefault="00C57804">
      <w:pPr>
        <w:pStyle w:val="TOC2"/>
        <w:rPr>
          <w:rFonts w:asciiTheme="minorHAnsi" w:eastAsiaTheme="minorEastAsia" w:hAnsiTheme="minorHAnsi" w:cstheme="minorBidi"/>
          <w:sz w:val="22"/>
          <w:szCs w:val="22"/>
          <w:lang w:eastAsia="zh-CN"/>
        </w:rPr>
      </w:pPr>
      <w:hyperlink w:anchor="_Toc68604103" w:history="1">
        <w:r w:rsidR="00554724" w:rsidRPr="0090013F">
          <w:rPr>
            <w:rStyle w:val="Hyperlink"/>
          </w:rPr>
          <w:t>3.3. PCEP</w:t>
        </w:r>
        <w:r w:rsidR="00554724">
          <w:rPr>
            <w:webHidden/>
          </w:rPr>
          <w:tab/>
        </w:r>
        <w:r w:rsidR="00554724">
          <w:rPr>
            <w:webHidden/>
          </w:rPr>
          <w:fldChar w:fldCharType="begin"/>
        </w:r>
        <w:r w:rsidR="00554724">
          <w:rPr>
            <w:webHidden/>
          </w:rPr>
          <w:instrText xml:space="preserve"> PAGEREF _Toc68604103 \h </w:instrText>
        </w:r>
        <w:r w:rsidR="00554724">
          <w:rPr>
            <w:webHidden/>
          </w:rPr>
        </w:r>
        <w:r w:rsidR="00554724">
          <w:rPr>
            <w:webHidden/>
          </w:rPr>
          <w:fldChar w:fldCharType="separate"/>
        </w:r>
        <w:r w:rsidR="00554724">
          <w:rPr>
            <w:webHidden/>
          </w:rPr>
          <w:t>18</w:t>
        </w:r>
        <w:r w:rsidR="00554724">
          <w:rPr>
            <w:webHidden/>
          </w:rPr>
          <w:fldChar w:fldCharType="end"/>
        </w:r>
      </w:hyperlink>
    </w:p>
    <w:p w14:paraId="0AC38AC1" w14:textId="77777777" w:rsidR="00554724" w:rsidRDefault="00C57804">
      <w:pPr>
        <w:pStyle w:val="TOC1"/>
        <w:rPr>
          <w:rFonts w:asciiTheme="minorHAnsi" w:eastAsiaTheme="minorEastAsia" w:hAnsiTheme="minorHAnsi" w:cstheme="minorBidi"/>
          <w:sz w:val="22"/>
          <w:szCs w:val="22"/>
          <w:lang w:eastAsia="zh-CN"/>
        </w:rPr>
      </w:pPr>
      <w:hyperlink w:anchor="_Toc68604104" w:history="1">
        <w:r w:rsidR="00554724" w:rsidRPr="0090013F">
          <w:rPr>
            <w:rStyle w:val="Hyperlink"/>
          </w:rPr>
          <w:t>4. Multi-layer and multi-domain services scenarios</w:t>
        </w:r>
        <w:r w:rsidR="00554724">
          <w:rPr>
            <w:webHidden/>
          </w:rPr>
          <w:tab/>
        </w:r>
        <w:r w:rsidR="00554724">
          <w:rPr>
            <w:webHidden/>
          </w:rPr>
          <w:fldChar w:fldCharType="begin"/>
        </w:r>
        <w:r w:rsidR="00554724">
          <w:rPr>
            <w:webHidden/>
          </w:rPr>
          <w:instrText xml:space="preserve"> PAGEREF _Toc68604104 \h </w:instrText>
        </w:r>
        <w:r w:rsidR="00554724">
          <w:rPr>
            <w:webHidden/>
          </w:rPr>
        </w:r>
        <w:r w:rsidR="00554724">
          <w:rPr>
            <w:webHidden/>
          </w:rPr>
          <w:fldChar w:fldCharType="separate"/>
        </w:r>
        <w:r w:rsidR="00554724">
          <w:rPr>
            <w:webHidden/>
          </w:rPr>
          <w:t>19</w:t>
        </w:r>
        <w:r w:rsidR="00554724">
          <w:rPr>
            <w:webHidden/>
          </w:rPr>
          <w:fldChar w:fldCharType="end"/>
        </w:r>
      </w:hyperlink>
    </w:p>
    <w:p w14:paraId="0AAEBE72" w14:textId="77777777" w:rsidR="00554724" w:rsidRDefault="00C57804">
      <w:pPr>
        <w:pStyle w:val="TOC2"/>
        <w:rPr>
          <w:rFonts w:asciiTheme="minorHAnsi" w:eastAsiaTheme="minorEastAsia" w:hAnsiTheme="minorHAnsi" w:cstheme="minorBidi"/>
          <w:sz w:val="22"/>
          <w:szCs w:val="22"/>
          <w:lang w:eastAsia="zh-CN"/>
        </w:rPr>
      </w:pPr>
      <w:hyperlink w:anchor="_Toc68604105" w:history="1">
        <w:r w:rsidR="00554724" w:rsidRPr="0090013F">
          <w:rPr>
            <w:rStyle w:val="Hyperlink"/>
          </w:rPr>
          <w:t>4.1. Scenario 1: inventory, service and network topology discovery</w:t>
        </w:r>
        <w:r w:rsidR="00554724">
          <w:rPr>
            <w:webHidden/>
          </w:rPr>
          <w:tab/>
        </w:r>
        <w:r w:rsidR="00554724">
          <w:rPr>
            <w:webHidden/>
          </w:rPr>
          <w:fldChar w:fldCharType="begin"/>
        </w:r>
        <w:r w:rsidR="00554724">
          <w:rPr>
            <w:webHidden/>
          </w:rPr>
          <w:instrText xml:space="preserve"> PAGEREF _Toc68604105 \h </w:instrText>
        </w:r>
        <w:r w:rsidR="00554724">
          <w:rPr>
            <w:webHidden/>
          </w:rPr>
        </w:r>
        <w:r w:rsidR="00554724">
          <w:rPr>
            <w:webHidden/>
          </w:rPr>
          <w:fldChar w:fldCharType="separate"/>
        </w:r>
        <w:r w:rsidR="00554724">
          <w:rPr>
            <w:webHidden/>
          </w:rPr>
          <w:t>20</w:t>
        </w:r>
        <w:r w:rsidR="00554724">
          <w:rPr>
            <w:webHidden/>
          </w:rPr>
          <w:fldChar w:fldCharType="end"/>
        </w:r>
      </w:hyperlink>
    </w:p>
    <w:p w14:paraId="6CCCD4F5" w14:textId="77777777" w:rsidR="00554724" w:rsidRDefault="00C57804">
      <w:pPr>
        <w:pStyle w:val="TOC3"/>
        <w:rPr>
          <w:rFonts w:asciiTheme="minorHAnsi" w:eastAsiaTheme="minorEastAsia" w:hAnsiTheme="minorHAnsi" w:cstheme="minorBidi"/>
          <w:sz w:val="22"/>
          <w:szCs w:val="22"/>
          <w:lang w:eastAsia="zh-CN"/>
        </w:rPr>
      </w:pPr>
      <w:hyperlink w:anchor="_Toc68604106" w:history="1">
        <w:r w:rsidR="00554724" w:rsidRPr="0090013F">
          <w:rPr>
            <w:rStyle w:val="Hyperlink"/>
          </w:rPr>
          <w:t>4.1.1. Inter-domain link discovery</w:t>
        </w:r>
        <w:r w:rsidR="00554724">
          <w:rPr>
            <w:webHidden/>
          </w:rPr>
          <w:tab/>
        </w:r>
        <w:r w:rsidR="00554724">
          <w:rPr>
            <w:webHidden/>
          </w:rPr>
          <w:fldChar w:fldCharType="begin"/>
        </w:r>
        <w:r w:rsidR="00554724">
          <w:rPr>
            <w:webHidden/>
          </w:rPr>
          <w:instrText xml:space="preserve"> PAGEREF _Toc68604106 \h </w:instrText>
        </w:r>
        <w:r w:rsidR="00554724">
          <w:rPr>
            <w:webHidden/>
          </w:rPr>
        </w:r>
        <w:r w:rsidR="00554724">
          <w:rPr>
            <w:webHidden/>
          </w:rPr>
          <w:fldChar w:fldCharType="separate"/>
        </w:r>
        <w:r w:rsidR="00554724">
          <w:rPr>
            <w:webHidden/>
          </w:rPr>
          <w:t>21</w:t>
        </w:r>
        <w:r w:rsidR="00554724">
          <w:rPr>
            <w:webHidden/>
          </w:rPr>
          <w:fldChar w:fldCharType="end"/>
        </w:r>
      </w:hyperlink>
    </w:p>
    <w:p w14:paraId="0912A807" w14:textId="77777777" w:rsidR="00554724" w:rsidRDefault="00C57804">
      <w:pPr>
        <w:pStyle w:val="TOC3"/>
        <w:rPr>
          <w:rFonts w:asciiTheme="minorHAnsi" w:eastAsiaTheme="minorEastAsia" w:hAnsiTheme="minorHAnsi" w:cstheme="minorBidi"/>
          <w:sz w:val="22"/>
          <w:szCs w:val="22"/>
          <w:lang w:eastAsia="zh-CN"/>
        </w:rPr>
      </w:pPr>
      <w:hyperlink w:anchor="_Toc68604107" w:history="1">
        <w:r w:rsidR="00554724" w:rsidRPr="0090013F">
          <w:rPr>
            <w:rStyle w:val="Hyperlink"/>
          </w:rPr>
          <w:t>4.1.2. IP Link Setup Procedure</w:t>
        </w:r>
        <w:r w:rsidR="00554724">
          <w:rPr>
            <w:webHidden/>
          </w:rPr>
          <w:tab/>
        </w:r>
        <w:r w:rsidR="00554724">
          <w:rPr>
            <w:webHidden/>
          </w:rPr>
          <w:fldChar w:fldCharType="begin"/>
        </w:r>
        <w:r w:rsidR="00554724">
          <w:rPr>
            <w:webHidden/>
          </w:rPr>
          <w:instrText xml:space="preserve"> PAGEREF _Toc68604107 \h </w:instrText>
        </w:r>
        <w:r w:rsidR="00554724">
          <w:rPr>
            <w:webHidden/>
          </w:rPr>
        </w:r>
        <w:r w:rsidR="00554724">
          <w:rPr>
            <w:webHidden/>
          </w:rPr>
          <w:fldChar w:fldCharType="separate"/>
        </w:r>
        <w:r w:rsidR="00554724">
          <w:rPr>
            <w:webHidden/>
          </w:rPr>
          <w:t>22</w:t>
        </w:r>
        <w:r w:rsidR="00554724">
          <w:rPr>
            <w:webHidden/>
          </w:rPr>
          <w:fldChar w:fldCharType="end"/>
        </w:r>
      </w:hyperlink>
    </w:p>
    <w:p w14:paraId="2BC4D31C" w14:textId="77777777" w:rsidR="00554724" w:rsidRDefault="00C57804">
      <w:pPr>
        <w:pStyle w:val="TOC3"/>
        <w:rPr>
          <w:rFonts w:asciiTheme="minorHAnsi" w:eastAsiaTheme="minorEastAsia" w:hAnsiTheme="minorHAnsi" w:cstheme="minorBidi"/>
          <w:sz w:val="22"/>
          <w:szCs w:val="22"/>
          <w:lang w:eastAsia="zh-CN"/>
        </w:rPr>
      </w:pPr>
      <w:hyperlink w:anchor="_Toc68604108" w:history="1">
        <w:r w:rsidR="00554724" w:rsidRPr="0090013F">
          <w:rPr>
            <w:rStyle w:val="Hyperlink"/>
          </w:rPr>
          <w:t>4.1.3. Inventory discovery</w:t>
        </w:r>
        <w:r w:rsidR="00554724">
          <w:rPr>
            <w:webHidden/>
          </w:rPr>
          <w:tab/>
        </w:r>
        <w:r w:rsidR="00554724">
          <w:rPr>
            <w:webHidden/>
          </w:rPr>
          <w:fldChar w:fldCharType="begin"/>
        </w:r>
        <w:r w:rsidR="00554724">
          <w:rPr>
            <w:webHidden/>
          </w:rPr>
          <w:instrText xml:space="preserve"> PAGEREF _Toc68604108 \h </w:instrText>
        </w:r>
        <w:r w:rsidR="00554724">
          <w:rPr>
            <w:webHidden/>
          </w:rPr>
        </w:r>
        <w:r w:rsidR="00554724">
          <w:rPr>
            <w:webHidden/>
          </w:rPr>
          <w:fldChar w:fldCharType="separate"/>
        </w:r>
        <w:r w:rsidR="00554724">
          <w:rPr>
            <w:webHidden/>
          </w:rPr>
          <w:t>22</w:t>
        </w:r>
        <w:r w:rsidR="00554724">
          <w:rPr>
            <w:webHidden/>
          </w:rPr>
          <w:fldChar w:fldCharType="end"/>
        </w:r>
      </w:hyperlink>
    </w:p>
    <w:p w14:paraId="38E3A659" w14:textId="77777777" w:rsidR="00554724" w:rsidRDefault="00C57804">
      <w:pPr>
        <w:pStyle w:val="TOC2"/>
        <w:rPr>
          <w:rFonts w:asciiTheme="minorHAnsi" w:eastAsiaTheme="minorEastAsia" w:hAnsiTheme="minorHAnsi" w:cstheme="minorBidi"/>
          <w:sz w:val="22"/>
          <w:szCs w:val="22"/>
          <w:lang w:eastAsia="zh-CN"/>
        </w:rPr>
      </w:pPr>
      <w:hyperlink w:anchor="_Toc68604109" w:history="1">
        <w:r w:rsidR="00554724" w:rsidRPr="0090013F">
          <w:rPr>
            <w:rStyle w:val="Hyperlink"/>
            <w:highlight w:val="yellow"/>
          </w:rPr>
          <w:t>4.2. L2VPN/L3VPN establishment</w:t>
        </w:r>
        <w:r w:rsidR="00554724">
          <w:rPr>
            <w:webHidden/>
          </w:rPr>
          <w:tab/>
        </w:r>
        <w:r w:rsidR="00554724">
          <w:rPr>
            <w:webHidden/>
          </w:rPr>
          <w:fldChar w:fldCharType="begin"/>
        </w:r>
        <w:r w:rsidR="00554724">
          <w:rPr>
            <w:webHidden/>
          </w:rPr>
          <w:instrText xml:space="preserve"> PAGEREF _Toc68604109 \h </w:instrText>
        </w:r>
        <w:r w:rsidR="00554724">
          <w:rPr>
            <w:webHidden/>
          </w:rPr>
        </w:r>
        <w:r w:rsidR="00554724">
          <w:rPr>
            <w:webHidden/>
          </w:rPr>
          <w:fldChar w:fldCharType="separate"/>
        </w:r>
        <w:r w:rsidR="00554724">
          <w:rPr>
            <w:webHidden/>
          </w:rPr>
          <w:t>23</w:t>
        </w:r>
        <w:r w:rsidR="00554724">
          <w:rPr>
            <w:webHidden/>
          </w:rPr>
          <w:fldChar w:fldCharType="end"/>
        </w:r>
      </w:hyperlink>
    </w:p>
    <w:p w14:paraId="1071819F" w14:textId="77777777" w:rsidR="00554724" w:rsidRDefault="00C57804">
      <w:pPr>
        <w:pStyle w:val="TOC1"/>
        <w:rPr>
          <w:rFonts w:asciiTheme="minorHAnsi" w:eastAsiaTheme="minorEastAsia" w:hAnsiTheme="minorHAnsi" w:cstheme="minorBidi"/>
          <w:sz w:val="22"/>
          <w:szCs w:val="22"/>
          <w:lang w:eastAsia="zh-CN"/>
        </w:rPr>
      </w:pPr>
      <w:hyperlink w:anchor="_Toc68604110" w:history="1">
        <w:r w:rsidR="00554724" w:rsidRPr="0090013F">
          <w:rPr>
            <w:rStyle w:val="Hyperlink"/>
          </w:rPr>
          <w:t>5. Security Considerations</w:t>
        </w:r>
        <w:r w:rsidR="00554724">
          <w:rPr>
            <w:webHidden/>
          </w:rPr>
          <w:tab/>
        </w:r>
        <w:r w:rsidR="00554724">
          <w:rPr>
            <w:webHidden/>
          </w:rPr>
          <w:fldChar w:fldCharType="begin"/>
        </w:r>
        <w:r w:rsidR="00554724">
          <w:rPr>
            <w:webHidden/>
          </w:rPr>
          <w:instrText xml:space="preserve"> PAGEREF _Toc68604110 \h </w:instrText>
        </w:r>
        <w:r w:rsidR="00554724">
          <w:rPr>
            <w:webHidden/>
          </w:rPr>
        </w:r>
        <w:r w:rsidR="00554724">
          <w:rPr>
            <w:webHidden/>
          </w:rPr>
          <w:fldChar w:fldCharType="separate"/>
        </w:r>
        <w:r w:rsidR="00554724">
          <w:rPr>
            <w:webHidden/>
          </w:rPr>
          <w:t>23</w:t>
        </w:r>
        <w:r w:rsidR="00554724">
          <w:rPr>
            <w:webHidden/>
          </w:rPr>
          <w:fldChar w:fldCharType="end"/>
        </w:r>
      </w:hyperlink>
    </w:p>
    <w:p w14:paraId="6D8669B4" w14:textId="77777777" w:rsidR="00554724" w:rsidRDefault="00C57804">
      <w:pPr>
        <w:pStyle w:val="TOC1"/>
        <w:rPr>
          <w:rFonts w:asciiTheme="minorHAnsi" w:eastAsiaTheme="minorEastAsia" w:hAnsiTheme="minorHAnsi" w:cstheme="minorBidi"/>
          <w:sz w:val="22"/>
          <w:szCs w:val="22"/>
          <w:lang w:eastAsia="zh-CN"/>
        </w:rPr>
      </w:pPr>
      <w:hyperlink w:anchor="_Toc68604111" w:history="1">
        <w:r w:rsidR="00554724" w:rsidRPr="0090013F">
          <w:rPr>
            <w:rStyle w:val="Hyperlink"/>
          </w:rPr>
          <w:t>6. Operational Considerations</w:t>
        </w:r>
        <w:r w:rsidR="00554724">
          <w:rPr>
            <w:webHidden/>
          </w:rPr>
          <w:tab/>
        </w:r>
        <w:r w:rsidR="00554724">
          <w:rPr>
            <w:webHidden/>
          </w:rPr>
          <w:fldChar w:fldCharType="begin"/>
        </w:r>
        <w:r w:rsidR="00554724">
          <w:rPr>
            <w:webHidden/>
          </w:rPr>
          <w:instrText xml:space="preserve"> PAGEREF _Toc68604111 \h </w:instrText>
        </w:r>
        <w:r w:rsidR="00554724">
          <w:rPr>
            <w:webHidden/>
          </w:rPr>
        </w:r>
        <w:r w:rsidR="00554724">
          <w:rPr>
            <w:webHidden/>
          </w:rPr>
          <w:fldChar w:fldCharType="separate"/>
        </w:r>
        <w:r w:rsidR="00554724">
          <w:rPr>
            <w:webHidden/>
          </w:rPr>
          <w:t>24</w:t>
        </w:r>
        <w:r w:rsidR="00554724">
          <w:rPr>
            <w:webHidden/>
          </w:rPr>
          <w:fldChar w:fldCharType="end"/>
        </w:r>
      </w:hyperlink>
    </w:p>
    <w:p w14:paraId="58922064" w14:textId="77777777" w:rsidR="00554724" w:rsidRDefault="00C57804">
      <w:pPr>
        <w:pStyle w:val="TOC1"/>
        <w:rPr>
          <w:rFonts w:asciiTheme="minorHAnsi" w:eastAsiaTheme="minorEastAsia" w:hAnsiTheme="minorHAnsi" w:cstheme="minorBidi"/>
          <w:sz w:val="22"/>
          <w:szCs w:val="22"/>
          <w:lang w:eastAsia="zh-CN"/>
        </w:rPr>
      </w:pPr>
      <w:hyperlink w:anchor="_Toc68604112" w:history="1">
        <w:r w:rsidR="00554724" w:rsidRPr="0090013F">
          <w:rPr>
            <w:rStyle w:val="Hyperlink"/>
          </w:rPr>
          <w:t>7. IANA Considerations</w:t>
        </w:r>
        <w:r w:rsidR="00554724">
          <w:rPr>
            <w:webHidden/>
          </w:rPr>
          <w:tab/>
        </w:r>
        <w:r w:rsidR="00554724">
          <w:rPr>
            <w:webHidden/>
          </w:rPr>
          <w:fldChar w:fldCharType="begin"/>
        </w:r>
        <w:r w:rsidR="00554724">
          <w:rPr>
            <w:webHidden/>
          </w:rPr>
          <w:instrText xml:space="preserve"> PAGEREF _Toc68604112 \h </w:instrText>
        </w:r>
        <w:r w:rsidR="00554724">
          <w:rPr>
            <w:webHidden/>
          </w:rPr>
        </w:r>
        <w:r w:rsidR="00554724">
          <w:rPr>
            <w:webHidden/>
          </w:rPr>
          <w:fldChar w:fldCharType="separate"/>
        </w:r>
        <w:r w:rsidR="00554724">
          <w:rPr>
            <w:webHidden/>
          </w:rPr>
          <w:t>24</w:t>
        </w:r>
        <w:r w:rsidR="00554724">
          <w:rPr>
            <w:webHidden/>
          </w:rPr>
          <w:fldChar w:fldCharType="end"/>
        </w:r>
      </w:hyperlink>
    </w:p>
    <w:p w14:paraId="78F17BDC" w14:textId="77777777" w:rsidR="00554724" w:rsidRDefault="00C57804">
      <w:pPr>
        <w:pStyle w:val="TOC1"/>
        <w:rPr>
          <w:rFonts w:asciiTheme="minorHAnsi" w:eastAsiaTheme="minorEastAsia" w:hAnsiTheme="minorHAnsi" w:cstheme="minorBidi"/>
          <w:sz w:val="22"/>
          <w:szCs w:val="22"/>
          <w:lang w:eastAsia="zh-CN"/>
        </w:rPr>
      </w:pPr>
      <w:hyperlink w:anchor="_Toc68604113" w:history="1">
        <w:r w:rsidR="00554724" w:rsidRPr="0090013F">
          <w:rPr>
            <w:rStyle w:val="Hyperlink"/>
          </w:rPr>
          <w:t>8. References</w:t>
        </w:r>
        <w:r w:rsidR="00554724">
          <w:rPr>
            <w:webHidden/>
          </w:rPr>
          <w:tab/>
        </w:r>
        <w:r w:rsidR="00554724">
          <w:rPr>
            <w:webHidden/>
          </w:rPr>
          <w:fldChar w:fldCharType="begin"/>
        </w:r>
        <w:r w:rsidR="00554724">
          <w:rPr>
            <w:webHidden/>
          </w:rPr>
          <w:instrText xml:space="preserve"> PAGEREF _Toc68604113 \h </w:instrText>
        </w:r>
        <w:r w:rsidR="00554724">
          <w:rPr>
            <w:webHidden/>
          </w:rPr>
        </w:r>
        <w:r w:rsidR="00554724">
          <w:rPr>
            <w:webHidden/>
          </w:rPr>
          <w:fldChar w:fldCharType="separate"/>
        </w:r>
        <w:r w:rsidR="00554724">
          <w:rPr>
            <w:webHidden/>
          </w:rPr>
          <w:t>24</w:t>
        </w:r>
        <w:r w:rsidR="00554724">
          <w:rPr>
            <w:webHidden/>
          </w:rPr>
          <w:fldChar w:fldCharType="end"/>
        </w:r>
      </w:hyperlink>
    </w:p>
    <w:p w14:paraId="63299776" w14:textId="77777777" w:rsidR="00554724" w:rsidRDefault="00C57804">
      <w:pPr>
        <w:pStyle w:val="TOC2"/>
        <w:rPr>
          <w:rFonts w:asciiTheme="minorHAnsi" w:eastAsiaTheme="minorEastAsia" w:hAnsiTheme="minorHAnsi" w:cstheme="minorBidi"/>
          <w:sz w:val="22"/>
          <w:szCs w:val="22"/>
          <w:lang w:eastAsia="zh-CN"/>
        </w:rPr>
      </w:pPr>
      <w:hyperlink w:anchor="_Toc68604114" w:history="1">
        <w:r w:rsidR="00554724" w:rsidRPr="0090013F">
          <w:rPr>
            <w:rStyle w:val="Hyperlink"/>
          </w:rPr>
          <w:t>8.1. Normative References</w:t>
        </w:r>
        <w:r w:rsidR="00554724">
          <w:rPr>
            <w:webHidden/>
          </w:rPr>
          <w:tab/>
        </w:r>
        <w:r w:rsidR="00554724">
          <w:rPr>
            <w:webHidden/>
          </w:rPr>
          <w:fldChar w:fldCharType="begin"/>
        </w:r>
        <w:r w:rsidR="00554724">
          <w:rPr>
            <w:webHidden/>
          </w:rPr>
          <w:instrText xml:space="preserve"> PAGEREF _Toc68604114 \h </w:instrText>
        </w:r>
        <w:r w:rsidR="00554724">
          <w:rPr>
            <w:webHidden/>
          </w:rPr>
        </w:r>
        <w:r w:rsidR="00554724">
          <w:rPr>
            <w:webHidden/>
          </w:rPr>
          <w:fldChar w:fldCharType="separate"/>
        </w:r>
        <w:r w:rsidR="00554724">
          <w:rPr>
            <w:webHidden/>
          </w:rPr>
          <w:t>24</w:t>
        </w:r>
        <w:r w:rsidR="00554724">
          <w:rPr>
            <w:webHidden/>
          </w:rPr>
          <w:fldChar w:fldCharType="end"/>
        </w:r>
      </w:hyperlink>
    </w:p>
    <w:p w14:paraId="4DA4837A" w14:textId="77777777" w:rsidR="00554724" w:rsidRDefault="00C57804">
      <w:pPr>
        <w:pStyle w:val="TOC2"/>
        <w:rPr>
          <w:rFonts w:asciiTheme="minorHAnsi" w:eastAsiaTheme="minorEastAsia" w:hAnsiTheme="minorHAnsi" w:cstheme="minorBidi"/>
          <w:sz w:val="22"/>
          <w:szCs w:val="22"/>
          <w:lang w:eastAsia="zh-CN"/>
        </w:rPr>
      </w:pPr>
      <w:hyperlink w:anchor="_Toc68604115" w:history="1">
        <w:r w:rsidR="00554724" w:rsidRPr="0090013F">
          <w:rPr>
            <w:rStyle w:val="Hyperlink"/>
          </w:rPr>
          <w:t>8.2. Informative References</w:t>
        </w:r>
        <w:r w:rsidR="00554724">
          <w:rPr>
            <w:webHidden/>
          </w:rPr>
          <w:tab/>
        </w:r>
        <w:r w:rsidR="00554724">
          <w:rPr>
            <w:webHidden/>
          </w:rPr>
          <w:fldChar w:fldCharType="begin"/>
        </w:r>
        <w:r w:rsidR="00554724">
          <w:rPr>
            <w:webHidden/>
          </w:rPr>
          <w:instrText xml:space="preserve"> PAGEREF _Toc68604115 \h </w:instrText>
        </w:r>
        <w:r w:rsidR="00554724">
          <w:rPr>
            <w:webHidden/>
          </w:rPr>
        </w:r>
        <w:r w:rsidR="00554724">
          <w:rPr>
            <w:webHidden/>
          </w:rPr>
          <w:fldChar w:fldCharType="separate"/>
        </w:r>
        <w:r w:rsidR="00554724">
          <w:rPr>
            <w:webHidden/>
          </w:rPr>
          <w:t>25</w:t>
        </w:r>
        <w:r w:rsidR="00554724">
          <w:rPr>
            <w:webHidden/>
          </w:rPr>
          <w:fldChar w:fldCharType="end"/>
        </w:r>
      </w:hyperlink>
    </w:p>
    <w:p w14:paraId="3B54B198" w14:textId="77777777" w:rsidR="00554724" w:rsidRDefault="00C57804">
      <w:pPr>
        <w:pStyle w:val="TOC1"/>
        <w:tabs>
          <w:tab w:val="left" w:pos="2592"/>
        </w:tabs>
        <w:rPr>
          <w:rFonts w:asciiTheme="minorHAnsi" w:eastAsiaTheme="minorEastAsia" w:hAnsiTheme="minorHAnsi" w:cstheme="minorBidi"/>
          <w:sz w:val="22"/>
          <w:szCs w:val="22"/>
          <w:lang w:eastAsia="zh-CN"/>
        </w:rPr>
      </w:pPr>
      <w:hyperlink w:anchor="_Toc68604116" w:history="1">
        <w:r w:rsidR="00554724" w:rsidRPr="0090013F">
          <w:rPr>
            <w:rStyle w:val="Hyperlink"/>
          </w:rPr>
          <w:t>Appendix A.</w:t>
        </w:r>
        <w:r w:rsidR="00554724">
          <w:rPr>
            <w:rFonts w:asciiTheme="minorHAnsi" w:eastAsiaTheme="minorEastAsia" w:hAnsiTheme="minorHAnsi" w:cstheme="minorBidi"/>
            <w:sz w:val="22"/>
            <w:szCs w:val="22"/>
            <w:lang w:eastAsia="zh-CN"/>
          </w:rPr>
          <w:tab/>
        </w:r>
        <w:r w:rsidR="00554724" w:rsidRPr="0090013F">
          <w:rPr>
            <w:rStyle w:val="Hyperlink"/>
          </w:rPr>
          <w:t>Multi-layer and multi-domain resiliency</w:t>
        </w:r>
        <w:r w:rsidR="00554724">
          <w:rPr>
            <w:webHidden/>
          </w:rPr>
          <w:tab/>
        </w:r>
        <w:r w:rsidR="00554724">
          <w:rPr>
            <w:webHidden/>
          </w:rPr>
          <w:fldChar w:fldCharType="begin"/>
        </w:r>
        <w:r w:rsidR="00554724">
          <w:rPr>
            <w:webHidden/>
          </w:rPr>
          <w:instrText xml:space="preserve"> PAGEREF _Toc68604116 \h </w:instrText>
        </w:r>
        <w:r w:rsidR="00554724">
          <w:rPr>
            <w:webHidden/>
          </w:rPr>
        </w:r>
        <w:r w:rsidR="00554724">
          <w:rPr>
            <w:webHidden/>
          </w:rPr>
          <w:fldChar w:fldCharType="separate"/>
        </w:r>
        <w:r w:rsidR="00554724">
          <w:rPr>
            <w:webHidden/>
          </w:rPr>
          <w:t>27</w:t>
        </w:r>
        <w:r w:rsidR="00554724">
          <w:rPr>
            <w:webHidden/>
          </w:rPr>
          <w:fldChar w:fldCharType="end"/>
        </w:r>
      </w:hyperlink>
    </w:p>
    <w:p w14:paraId="3B2DD8A1" w14:textId="77777777" w:rsidR="00554724" w:rsidRDefault="00C57804">
      <w:pPr>
        <w:pStyle w:val="TOC2"/>
        <w:tabs>
          <w:tab w:val="left" w:pos="1728"/>
        </w:tabs>
        <w:rPr>
          <w:rFonts w:asciiTheme="minorHAnsi" w:eastAsiaTheme="minorEastAsia" w:hAnsiTheme="minorHAnsi" w:cstheme="minorBidi"/>
          <w:sz w:val="22"/>
          <w:szCs w:val="22"/>
          <w:lang w:eastAsia="zh-CN"/>
        </w:rPr>
      </w:pPr>
      <w:hyperlink w:anchor="_Toc68604117" w:history="1">
        <w:r w:rsidR="00554724" w:rsidRPr="0090013F">
          <w:rPr>
            <w:rStyle w:val="Hyperlink"/>
          </w:rPr>
          <w:t>A.1.</w:t>
        </w:r>
        <w:r w:rsidR="00554724">
          <w:rPr>
            <w:rFonts w:asciiTheme="minorHAnsi" w:eastAsiaTheme="minorEastAsia" w:hAnsiTheme="minorHAnsi" w:cstheme="minorBidi"/>
            <w:sz w:val="22"/>
            <w:szCs w:val="22"/>
            <w:lang w:eastAsia="zh-CN"/>
          </w:rPr>
          <w:tab/>
        </w:r>
        <w:r w:rsidR="00554724" w:rsidRPr="0090013F">
          <w:rPr>
            <w:rStyle w:val="Hyperlink"/>
          </w:rPr>
          <w:t>Maintenance Window</w:t>
        </w:r>
        <w:r w:rsidR="00554724">
          <w:rPr>
            <w:webHidden/>
          </w:rPr>
          <w:tab/>
        </w:r>
        <w:r w:rsidR="00554724">
          <w:rPr>
            <w:webHidden/>
          </w:rPr>
          <w:fldChar w:fldCharType="begin"/>
        </w:r>
        <w:r w:rsidR="00554724">
          <w:rPr>
            <w:webHidden/>
          </w:rPr>
          <w:instrText xml:space="preserve"> PAGEREF _Toc68604117 \h </w:instrText>
        </w:r>
        <w:r w:rsidR="00554724">
          <w:rPr>
            <w:webHidden/>
          </w:rPr>
        </w:r>
        <w:r w:rsidR="00554724">
          <w:rPr>
            <w:webHidden/>
          </w:rPr>
          <w:fldChar w:fldCharType="separate"/>
        </w:r>
        <w:r w:rsidR="00554724">
          <w:rPr>
            <w:webHidden/>
          </w:rPr>
          <w:t>27</w:t>
        </w:r>
        <w:r w:rsidR="00554724">
          <w:rPr>
            <w:webHidden/>
          </w:rPr>
          <w:fldChar w:fldCharType="end"/>
        </w:r>
      </w:hyperlink>
    </w:p>
    <w:p w14:paraId="68DC6C1B" w14:textId="77777777" w:rsidR="00554724" w:rsidRDefault="00C57804">
      <w:pPr>
        <w:pStyle w:val="TOC2"/>
        <w:tabs>
          <w:tab w:val="left" w:pos="1728"/>
        </w:tabs>
        <w:rPr>
          <w:rFonts w:asciiTheme="minorHAnsi" w:eastAsiaTheme="minorEastAsia" w:hAnsiTheme="minorHAnsi" w:cstheme="minorBidi"/>
          <w:sz w:val="22"/>
          <w:szCs w:val="22"/>
          <w:lang w:eastAsia="zh-CN"/>
        </w:rPr>
      </w:pPr>
      <w:hyperlink w:anchor="_Toc68604118" w:history="1">
        <w:r w:rsidR="00554724" w:rsidRPr="0090013F">
          <w:rPr>
            <w:rStyle w:val="Hyperlink"/>
          </w:rPr>
          <w:t>A.2.</w:t>
        </w:r>
        <w:r w:rsidR="00554724">
          <w:rPr>
            <w:rFonts w:asciiTheme="minorHAnsi" w:eastAsiaTheme="minorEastAsia" w:hAnsiTheme="minorHAnsi" w:cstheme="minorBidi"/>
            <w:sz w:val="22"/>
            <w:szCs w:val="22"/>
            <w:lang w:eastAsia="zh-CN"/>
          </w:rPr>
          <w:tab/>
        </w:r>
        <w:r w:rsidR="00554724" w:rsidRPr="0090013F">
          <w:rPr>
            <w:rStyle w:val="Hyperlink"/>
          </w:rPr>
          <w:t>Router port failure</w:t>
        </w:r>
        <w:r w:rsidR="00554724">
          <w:rPr>
            <w:webHidden/>
          </w:rPr>
          <w:tab/>
        </w:r>
        <w:r w:rsidR="00554724">
          <w:rPr>
            <w:webHidden/>
          </w:rPr>
          <w:fldChar w:fldCharType="begin"/>
        </w:r>
        <w:r w:rsidR="00554724">
          <w:rPr>
            <w:webHidden/>
          </w:rPr>
          <w:instrText xml:space="preserve"> PAGEREF _Toc68604118 \h </w:instrText>
        </w:r>
        <w:r w:rsidR="00554724">
          <w:rPr>
            <w:webHidden/>
          </w:rPr>
        </w:r>
        <w:r w:rsidR="00554724">
          <w:rPr>
            <w:webHidden/>
          </w:rPr>
          <w:fldChar w:fldCharType="separate"/>
        </w:r>
        <w:r w:rsidR="00554724">
          <w:rPr>
            <w:webHidden/>
          </w:rPr>
          <w:t>27</w:t>
        </w:r>
        <w:r w:rsidR="00554724">
          <w:rPr>
            <w:webHidden/>
          </w:rPr>
          <w:fldChar w:fldCharType="end"/>
        </w:r>
      </w:hyperlink>
    </w:p>
    <w:p w14:paraId="6B2C3CEB" w14:textId="77777777" w:rsidR="00554724" w:rsidRDefault="00C57804">
      <w:pPr>
        <w:pStyle w:val="TOC1"/>
        <w:rPr>
          <w:rFonts w:asciiTheme="minorHAnsi" w:eastAsiaTheme="minorEastAsia" w:hAnsiTheme="minorHAnsi" w:cstheme="minorBidi"/>
          <w:sz w:val="22"/>
          <w:szCs w:val="22"/>
          <w:lang w:eastAsia="zh-CN"/>
        </w:rPr>
      </w:pPr>
      <w:hyperlink w:anchor="_Toc68604119" w:history="1">
        <w:r w:rsidR="00554724" w:rsidRPr="0090013F">
          <w:rPr>
            <w:rStyle w:val="Hyperlink"/>
          </w:rPr>
          <w:t>Acknowledgments</w:t>
        </w:r>
        <w:r w:rsidR="00554724">
          <w:rPr>
            <w:webHidden/>
          </w:rPr>
          <w:tab/>
        </w:r>
        <w:r w:rsidR="00554724">
          <w:rPr>
            <w:webHidden/>
          </w:rPr>
          <w:fldChar w:fldCharType="begin"/>
        </w:r>
        <w:r w:rsidR="00554724">
          <w:rPr>
            <w:webHidden/>
          </w:rPr>
          <w:instrText xml:space="preserve"> PAGEREF _Toc68604119 \h </w:instrText>
        </w:r>
        <w:r w:rsidR="00554724">
          <w:rPr>
            <w:webHidden/>
          </w:rPr>
        </w:r>
        <w:r w:rsidR="00554724">
          <w:rPr>
            <w:webHidden/>
          </w:rPr>
          <w:fldChar w:fldCharType="separate"/>
        </w:r>
        <w:r w:rsidR="00554724">
          <w:rPr>
            <w:webHidden/>
          </w:rPr>
          <w:t>28</w:t>
        </w:r>
        <w:r w:rsidR="00554724">
          <w:rPr>
            <w:webHidden/>
          </w:rPr>
          <w:fldChar w:fldCharType="end"/>
        </w:r>
      </w:hyperlink>
    </w:p>
    <w:p w14:paraId="1B29FFE8" w14:textId="77777777" w:rsidR="00554724" w:rsidRDefault="00C57804">
      <w:pPr>
        <w:pStyle w:val="TOC1"/>
        <w:rPr>
          <w:rFonts w:asciiTheme="minorHAnsi" w:eastAsiaTheme="minorEastAsia" w:hAnsiTheme="minorHAnsi" w:cstheme="minorBidi"/>
          <w:sz w:val="22"/>
          <w:szCs w:val="22"/>
          <w:lang w:eastAsia="zh-CN"/>
        </w:rPr>
      </w:pPr>
      <w:hyperlink w:anchor="_Toc68604120" w:history="1">
        <w:r w:rsidR="00554724" w:rsidRPr="0090013F">
          <w:rPr>
            <w:rStyle w:val="Hyperlink"/>
          </w:rPr>
          <w:t>Contributors</w:t>
        </w:r>
        <w:r w:rsidR="00554724">
          <w:rPr>
            <w:webHidden/>
          </w:rPr>
          <w:tab/>
        </w:r>
        <w:r w:rsidR="00554724">
          <w:rPr>
            <w:webHidden/>
          </w:rPr>
          <w:fldChar w:fldCharType="begin"/>
        </w:r>
        <w:r w:rsidR="00554724">
          <w:rPr>
            <w:webHidden/>
          </w:rPr>
          <w:instrText xml:space="preserve"> PAGEREF _Toc68604120 \h </w:instrText>
        </w:r>
        <w:r w:rsidR="00554724">
          <w:rPr>
            <w:webHidden/>
          </w:rPr>
        </w:r>
        <w:r w:rsidR="00554724">
          <w:rPr>
            <w:webHidden/>
          </w:rPr>
          <w:fldChar w:fldCharType="separate"/>
        </w:r>
        <w:r w:rsidR="00554724">
          <w:rPr>
            <w:webHidden/>
          </w:rPr>
          <w:t>28</w:t>
        </w:r>
        <w:r w:rsidR="00554724">
          <w:rPr>
            <w:webHidden/>
          </w:rPr>
          <w:fldChar w:fldCharType="end"/>
        </w:r>
      </w:hyperlink>
    </w:p>
    <w:p w14:paraId="354B1690" w14:textId="77777777" w:rsidR="00554724" w:rsidRDefault="00C57804">
      <w:pPr>
        <w:pStyle w:val="TOC1"/>
        <w:rPr>
          <w:rFonts w:asciiTheme="minorHAnsi" w:eastAsiaTheme="minorEastAsia" w:hAnsiTheme="minorHAnsi" w:cstheme="minorBidi"/>
          <w:sz w:val="22"/>
          <w:szCs w:val="22"/>
          <w:lang w:eastAsia="zh-CN"/>
        </w:rPr>
      </w:pPr>
      <w:hyperlink w:anchor="_Toc68604121" w:history="1">
        <w:r w:rsidR="00554724" w:rsidRPr="0090013F">
          <w:rPr>
            <w:rStyle w:val="Hyperlink"/>
          </w:rPr>
          <w:t>Authors’ Addresses</w:t>
        </w:r>
        <w:r w:rsidR="00554724">
          <w:rPr>
            <w:webHidden/>
          </w:rPr>
          <w:tab/>
        </w:r>
        <w:r w:rsidR="00554724">
          <w:rPr>
            <w:webHidden/>
          </w:rPr>
          <w:fldChar w:fldCharType="begin"/>
        </w:r>
        <w:r w:rsidR="00554724">
          <w:rPr>
            <w:webHidden/>
          </w:rPr>
          <w:instrText xml:space="preserve"> PAGEREF _Toc68604121 \h </w:instrText>
        </w:r>
        <w:r w:rsidR="00554724">
          <w:rPr>
            <w:webHidden/>
          </w:rPr>
        </w:r>
        <w:r w:rsidR="00554724">
          <w:rPr>
            <w:webHidden/>
          </w:rPr>
          <w:fldChar w:fldCharType="separate"/>
        </w:r>
        <w:r w:rsidR="00554724">
          <w:rPr>
            <w:webHidden/>
          </w:rPr>
          <w:t>29</w:t>
        </w:r>
        <w:r w:rsidR="00554724">
          <w:rPr>
            <w:webHidden/>
          </w:rPr>
          <w:fldChar w:fldCharType="end"/>
        </w:r>
      </w:hyperlink>
    </w:p>
    <w:p w14:paraId="1F42B326" w14:textId="77777777" w:rsidR="008A30C6" w:rsidRPr="00701EC3" w:rsidRDefault="008A30C6" w:rsidP="008A30C6">
      <w:pPr>
        <w:pStyle w:val="TOC1"/>
      </w:pPr>
      <w:r w:rsidRPr="00701EC3">
        <w:fldChar w:fldCharType="end"/>
      </w:r>
    </w:p>
    <w:p w14:paraId="4A998168" w14:textId="77777777" w:rsidR="006F6F19" w:rsidRPr="005254EF" w:rsidRDefault="008E670E" w:rsidP="00237595">
      <w:pPr>
        <w:pStyle w:val="Heading1"/>
      </w:pPr>
      <w:bookmarkStart w:id="0" w:name="_Toc53130233"/>
      <w:bookmarkStart w:id="1" w:name="_Toc68604089"/>
      <w:r w:rsidRPr="005254EF">
        <w:t>Introduction</w:t>
      </w:r>
      <w:bookmarkEnd w:id="0"/>
      <w:bookmarkEnd w:id="1"/>
    </w:p>
    <w:p w14:paraId="50A5593B" w14:textId="07877B26" w:rsidR="009E5988" w:rsidRDefault="009E5988" w:rsidP="009E5988">
      <w:r w:rsidRPr="001A0AB4">
        <w:t xml:space="preserve">The full automation of the management and control of Service Providers transport networks (IP/MPLS, Optical and also Microwave) is key for achieving the new challenges coming now with 5G as well as with the increased demand in terms of business agility and mobility in a digital world. ACTN architecture, by abstracting the network complexity from Optical and IP/MPLS networks towards MDSC and then from MDSC towards OSS/BSS or Orchestration layer through the use of standard interfaces and data models, is allowing a </w:t>
      </w:r>
      <w:r w:rsidR="00993578">
        <w:t>wide</w:t>
      </w:r>
      <w:r w:rsidR="00993578" w:rsidRPr="001A0AB4">
        <w:t xml:space="preserve"> </w:t>
      </w:r>
      <w:r w:rsidRPr="001A0AB4">
        <w:t>range of transport connectivity services that can be requested by the upper layers fulfilling almost any kind of service level requirements from a network perspective (e.g. physical diversity, latency, bandwidth, topology etc.</w:t>
      </w:r>
      <w:r w:rsidRPr="009E5988">
        <w:t xml:space="preserve">) </w:t>
      </w:r>
    </w:p>
    <w:p w14:paraId="725CFCFB" w14:textId="77777777" w:rsidR="00A67ACD" w:rsidRDefault="00A67ACD" w:rsidP="00A67ACD">
      <w:r w:rsidRPr="005C5912">
        <w:t>Packet Optical Integration (POI) is an advanced use case of traffic engineering. In wide area networks, a packet network based on the Internet Protocol (IP) and possibly Multiprotocol Label Switching (MPLS) is typically realized on top of an optical transport network that uses Dense Wavelength Division Multiplexing (DWDM</w:t>
      </w:r>
      <w:proofErr w:type="gramStart"/>
      <w:r w:rsidRPr="005C5912">
        <w:t>)</w:t>
      </w:r>
      <w:r w:rsidR="00BD5057">
        <w:t>(</w:t>
      </w:r>
      <w:proofErr w:type="gramEnd"/>
      <w:r w:rsidR="00550ACC">
        <w:t>and optionally an Optical Transport Network (OTN)layer</w:t>
      </w:r>
      <w:r w:rsidR="00BD5057">
        <w:t>)</w:t>
      </w:r>
      <w:r w:rsidRPr="005C5912">
        <w:t xml:space="preserve">. In many existing network deployments, the packet and the optical networks are engineered and operated independently of each other. There are technical differences between the technologies (e.g., routers vs. optical switches) and the corresponding network engineering and planning methods (e.g., inter-domain peering optimization in IP vs. dealing with physical impairments in DWDM, or very different time scales). In </w:t>
      </w:r>
      <w:r>
        <w:t xml:space="preserve">addition, </w:t>
      </w:r>
      <w:proofErr w:type="spellStart"/>
      <w:r>
        <w:t>customers</w:t>
      </w:r>
      <w:proofErr w:type="spellEnd"/>
      <w:r w:rsidRPr="005C5912">
        <w:t xml:space="preserve"> needs can be different between a packet and an optical network, and it is not uncommon to use different vendors in both domains. Last but not least, state-of-the-art packet and optical networks use sophisticated but complex technologies, and for a network engineer it may not be trivial to be a full expert in both areas. As a result, packet and optical networks are often operated in technical and organizational silos.</w:t>
      </w:r>
    </w:p>
    <w:p w14:paraId="74620D23" w14:textId="77777777" w:rsidR="00A67ACD" w:rsidRDefault="00A67ACD" w:rsidP="00A67ACD">
      <w:r w:rsidRPr="005C5912">
        <w:t xml:space="preserve">This separation is inefficient for many reasons. Both capital expenditure (CAPEX) and operational expenditure (OPEX) could be significantly reduced by better integrating the packet and the optical network. Multi-layer online topology insight can speed up </w:t>
      </w:r>
      <w:r w:rsidRPr="005C5912">
        <w:lastRenderedPageBreak/>
        <w:t>troubleshooting (e.g., alarm correlation) and network operation (e.g., coordination of maintenance events), multi-layer offline topology inventory can improve service quality (e.g., detection of diversity constraint violations) and multi-layer traffic engineering can use the available network capacity more efficiently (e.g., coordination of restoration). In addition, provisioning workflows can be simplified or automated as needed across layers (</w:t>
      </w:r>
      <w:proofErr w:type="spellStart"/>
      <w:r w:rsidRPr="005C5912">
        <w:t>e.g</w:t>
      </w:r>
      <w:proofErr w:type="spellEnd"/>
      <w:r w:rsidRPr="005C5912">
        <w:t>, to achieve bandwidth on demand</w:t>
      </w:r>
      <w:r>
        <w:t>, or to perform maintenance events</w:t>
      </w:r>
      <w:r w:rsidRPr="005C5912">
        <w:t>).</w:t>
      </w:r>
    </w:p>
    <w:p w14:paraId="19A5F1A5" w14:textId="0880B853" w:rsidR="00B975A5" w:rsidRDefault="00B975A5" w:rsidP="00A67ACD">
      <w:r>
        <w:t>ACTN framework enables this complete multi-layer and multi-vendor integration of packet and optical networks through MDSC and packet and optical PNCs.</w:t>
      </w:r>
    </w:p>
    <w:p w14:paraId="0E33F9D2" w14:textId="3D3CE680" w:rsidR="00A67ACD" w:rsidRPr="00B975A5" w:rsidRDefault="00A67ACD" w:rsidP="00A67ACD">
      <w:r w:rsidRPr="00B975A5">
        <w:t xml:space="preserve">In this document, key </w:t>
      </w:r>
      <w:r w:rsidR="00B975A5">
        <w:t>scenarios</w:t>
      </w:r>
      <w:r w:rsidRPr="00B975A5">
        <w:t xml:space="preserve"> for Packet Optical Integration (POI) are described</w:t>
      </w:r>
      <w:r w:rsidR="00B975A5">
        <w:t xml:space="preserve"> from the packet service layer perspective</w:t>
      </w:r>
      <w:r w:rsidRPr="00B975A5">
        <w:t xml:space="preserve">. The objective is to explain the benefit and the impact for both the packet and the optical layer, and to identify the required </w:t>
      </w:r>
      <w:r w:rsidR="00B975A5">
        <w:t>coordination</w:t>
      </w:r>
      <w:r w:rsidR="00B975A5" w:rsidRPr="00B975A5">
        <w:t xml:space="preserve"> </w:t>
      </w:r>
      <w:r w:rsidRPr="00B975A5">
        <w:t xml:space="preserve">between both layers. Precise definitions of </w:t>
      </w:r>
      <w:r w:rsidR="00B975A5">
        <w:t>scenarios</w:t>
      </w:r>
      <w:r w:rsidRPr="00B975A5">
        <w:t xml:space="preserve"> can help with achieving a common understanding across different disciplines. The focus of the </w:t>
      </w:r>
      <w:r w:rsidR="00B975A5">
        <w:t>scenarios</w:t>
      </w:r>
      <w:r w:rsidRPr="00B975A5">
        <w:t xml:space="preserve"> are IP</w:t>
      </w:r>
      <w:r w:rsidR="00B975A5">
        <w:t>/MPLS</w:t>
      </w:r>
      <w:r w:rsidRPr="00B975A5">
        <w:t xml:space="preserve"> networks operated as client of optical DWDM networks. The </w:t>
      </w:r>
      <w:r w:rsidR="00BD5057">
        <w:t>scenarios</w:t>
      </w:r>
      <w:r w:rsidRPr="00B975A5">
        <w:t xml:space="preserve"> are ordered by increasing level of integration and complexity. For each multi-layer </w:t>
      </w:r>
      <w:r w:rsidR="00C64846" w:rsidRPr="00992DA2">
        <w:t>scenario</w:t>
      </w:r>
      <w:r w:rsidRPr="00B975A5">
        <w:t>, the document analyzes how to use the interfaces and data models of the ACTN architecture.</w:t>
      </w:r>
    </w:p>
    <w:p w14:paraId="7B03AD93" w14:textId="2E74EEF9" w:rsidR="00A67ACD" w:rsidRDefault="00A67ACD" w:rsidP="00A67ACD">
      <w:r w:rsidRPr="00B975A5">
        <w:t>Understanding the l</w:t>
      </w:r>
      <w:r w:rsidR="00DD42FF">
        <w:t xml:space="preserve">evel of standardization and the </w:t>
      </w:r>
      <w:r w:rsidR="00DD42FF" w:rsidRPr="00992DA2">
        <w:t>possible</w:t>
      </w:r>
      <w:r w:rsidR="00DD42FF">
        <w:t xml:space="preserve"> </w:t>
      </w:r>
      <w:r w:rsidRPr="00B975A5">
        <w:t>gaps will help to better assess the feasibility of integration between IP and Optical DWDM domain</w:t>
      </w:r>
      <w:r w:rsidR="00BD5057">
        <w:t xml:space="preserve"> (and optionally OTN layer)</w:t>
      </w:r>
      <w:r w:rsidRPr="00B975A5">
        <w:t>, in an end-to-end multi-vendor service provisioning perspective.</w:t>
      </w:r>
    </w:p>
    <w:p w14:paraId="7860F1F8" w14:textId="77777777" w:rsidR="00A7014C" w:rsidRPr="005254EF" w:rsidRDefault="00E33E77" w:rsidP="00E33E77">
      <w:pPr>
        <w:pStyle w:val="Heading1"/>
      </w:pPr>
      <w:bookmarkStart w:id="2" w:name="_Ref42241566"/>
      <w:bookmarkStart w:id="3" w:name="_Toc53130234"/>
      <w:bookmarkStart w:id="4" w:name="_Toc68604090"/>
      <w:r w:rsidRPr="00E33E77">
        <w:t>Reference architecture and network scenario</w:t>
      </w:r>
      <w:bookmarkEnd w:id="2"/>
      <w:bookmarkEnd w:id="3"/>
      <w:bookmarkEnd w:id="4"/>
    </w:p>
    <w:p w14:paraId="3A2FB0B4" w14:textId="21D11E25" w:rsidR="005640C6" w:rsidRDefault="005640C6" w:rsidP="005640C6">
      <w:r>
        <w:t xml:space="preserve">This document </w:t>
      </w:r>
      <w:r w:rsidR="00427748">
        <w:t xml:space="preserve">analyses a </w:t>
      </w:r>
      <w:r w:rsidR="00981678">
        <w:t>number of deployment scenarios for P</w:t>
      </w:r>
      <w:r w:rsidR="00427748">
        <w:t xml:space="preserve">acket and Optical </w:t>
      </w:r>
      <w:r w:rsidR="00981678">
        <w:t xml:space="preserve">Integration (POI) in which ACTN hierarchy is deployed to control a </w:t>
      </w:r>
      <w:r w:rsidR="00427748">
        <w:t>multi</w:t>
      </w:r>
      <w:r w:rsidR="00427748">
        <w:noBreakHyphen/>
        <w:t xml:space="preserve">layer and multi-domain network, </w:t>
      </w:r>
      <w:r w:rsidR="00981678">
        <w:t>with</w:t>
      </w:r>
      <w:r>
        <w:t xml:space="preserve"> two Optical domains and two Packet domains</w:t>
      </w:r>
      <w:r w:rsidR="00981678">
        <w:t xml:space="preserve">, as shown in </w:t>
      </w:r>
      <w:r w:rsidR="00B47D12">
        <w:t>Figure 1</w:t>
      </w:r>
      <w:r>
        <w:t>:</w:t>
      </w:r>
    </w:p>
    <w:p w14:paraId="529ABBBC" w14:textId="77777777" w:rsidR="005640C6" w:rsidRDefault="005640C6" w:rsidP="00E33E77">
      <w:pPr>
        <w:rPr>
          <w:highlight w:val="yellow"/>
        </w:rPr>
      </w:pPr>
    </w:p>
    <w:p w14:paraId="15210D0A" w14:textId="77777777" w:rsidR="005640C6" w:rsidRDefault="005640C6" w:rsidP="005640C6">
      <w:pPr>
        <w:pStyle w:val="RFCFigure"/>
      </w:pPr>
    </w:p>
    <w:p w14:paraId="2FFE0822" w14:textId="77777777" w:rsidR="005640C6" w:rsidRDefault="005640C6" w:rsidP="005640C6">
      <w:pPr>
        <w:pStyle w:val="RFCFigure"/>
      </w:pPr>
      <w:r>
        <w:t xml:space="preserve">                           +----------+</w:t>
      </w:r>
    </w:p>
    <w:p w14:paraId="3F8ACF7A" w14:textId="77777777" w:rsidR="005640C6" w:rsidRDefault="005640C6" w:rsidP="005640C6">
      <w:pPr>
        <w:pStyle w:val="RFCFigure"/>
      </w:pPr>
      <w:r>
        <w:t xml:space="preserve">                           |   MDSC   |</w:t>
      </w:r>
    </w:p>
    <w:p w14:paraId="4B464DF7" w14:textId="77777777" w:rsidR="005640C6" w:rsidRDefault="005640C6" w:rsidP="005640C6">
      <w:pPr>
        <w:pStyle w:val="RFCFigure"/>
      </w:pPr>
      <w:r>
        <w:t xml:space="preserve">                           +-----+----+</w:t>
      </w:r>
    </w:p>
    <w:p w14:paraId="6329E3FB" w14:textId="77777777" w:rsidR="005640C6" w:rsidRDefault="005640C6" w:rsidP="005640C6">
      <w:pPr>
        <w:pStyle w:val="RFCFigure"/>
      </w:pPr>
      <w:r>
        <w:t xml:space="preserve">                                 |</w:t>
      </w:r>
    </w:p>
    <w:p w14:paraId="591BF98F" w14:textId="77777777" w:rsidR="005640C6" w:rsidRDefault="005640C6" w:rsidP="005640C6">
      <w:pPr>
        <w:pStyle w:val="RFCFigure"/>
      </w:pPr>
      <w:r>
        <w:t xml:space="preserve">               +-----------+-----+------+-----------+</w:t>
      </w:r>
    </w:p>
    <w:p w14:paraId="2141D9F0" w14:textId="77777777" w:rsidR="005640C6" w:rsidRDefault="005640C6" w:rsidP="005640C6">
      <w:pPr>
        <w:pStyle w:val="RFCFigure"/>
      </w:pPr>
      <w:r>
        <w:t xml:space="preserve">               |           |            |           |</w:t>
      </w:r>
    </w:p>
    <w:p w14:paraId="765290BE" w14:textId="77777777" w:rsidR="005640C6" w:rsidRDefault="005640C6" w:rsidP="005640C6">
      <w:pPr>
        <w:pStyle w:val="RFCFigure"/>
      </w:pPr>
      <w:r>
        <w:t xml:space="preserve">          +----+----+ +----+----+  +----+----+ +----+----+</w:t>
      </w:r>
    </w:p>
    <w:p w14:paraId="5887D0F1" w14:textId="77777777" w:rsidR="005640C6" w:rsidRDefault="005640C6" w:rsidP="005640C6">
      <w:pPr>
        <w:pStyle w:val="RFCFigure"/>
      </w:pPr>
      <w:r>
        <w:t xml:space="preserve">          | P-PNC 1 | | O-PNC 1 </w:t>
      </w:r>
      <w:proofErr w:type="gramStart"/>
      <w:r>
        <w:t>|  |</w:t>
      </w:r>
      <w:proofErr w:type="gramEnd"/>
      <w:r>
        <w:t xml:space="preserve"> O-PNC 2 | | P-PNC 2 |</w:t>
      </w:r>
    </w:p>
    <w:p w14:paraId="6D679A92" w14:textId="77777777" w:rsidR="005640C6" w:rsidRPr="009B2690" w:rsidRDefault="005640C6" w:rsidP="005640C6">
      <w:pPr>
        <w:pStyle w:val="RFCFigure"/>
        <w:rPr>
          <w:rPrChange w:id="5" w:author="Jean-Francois Bouquier" w:date="2021-06-08T17:43:00Z">
            <w:rPr>
              <w:lang w:val="es-ES"/>
            </w:rPr>
          </w:rPrChange>
        </w:rPr>
      </w:pPr>
      <w:r w:rsidRPr="00E5780C">
        <w:t xml:space="preserve">          </w:t>
      </w:r>
      <w:r w:rsidRPr="009B2690">
        <w:rPr>
          <w:rPrChange w:id="6" w:author="Jean-Francois Bouquier" w:date="2021-06-08T17:43:00Z">
            <w:rPr>
              <w:lang w:val="es-ES"/>
            </w:rPr>
          </w:rPrChange>
        </w:rPr>
        <w:t>+----+----+ +----+----+  +----+----+ +----+----+</w:t>
      </w:r>
    </w:p>
    <w:p w14:paraId="3AA1B7E5" w14:textId="77777777" w:rsidR="005640C6" w:rsidRPr="009B2690" w:rsidRDefault="005640C6" w:rsidP="005640C6">
      <w:pPr>
        <w:pStyle w:val="RFCFigure"/>
        <w:rPr>
          <w:rPrChange w:id="7" w:author="Jean-Francois Bouquier" w:date="2021-06-08T17:43:00Z">
            <w:rPr>
              <w:lang w:val="es-ES"/>
            </w:rPr>
          </w:rPrChange>
        </w:rPr>
      </w:pPr>
      <w:r w:rsidRPr="009B2690">
        <w:rPr>
          <w:rPrChange w:id="8" w:author="Jean-Francois Bouquier" w:date="2021-06-08T17:43:00Z">
            <w:rPr>
              <w:lang w:val="es-ES"/>
            </w:rPr>
          </w:rPrChange>
        </w:rPr>
        <w:t xml:space="preserve">               |           |            |           |</w:t>
      </w:r>
    </w:p>
    <w:p w14:paraId="6918928C" w14:textId="77777777" w:rsidR="005640C6" w:rsidRPr="009B2690" w:rsidRDefault="005640C6" w:rsidP="005640C6">
      <w:pPr>
        <w:pStyle w:val="RFCFigure"/>
        <w:rPr>
          <w:rPrChange w:id="9" w:author="Jean-Francois Bouquier" w:date="2021-06-08T17:43:00Z">
            <w:rPr>
              <w:lang w:val="es-ES"/>
            </w:rPr>
          </w:rPrChange>
        </w:rPr>
      </w:pPr>
      <w:r w:rsidRPr="009B2690">
        <w:rPr>
          <w:rPrChange w:id="10" w:author="Jean-Francois Bouquier" w:date="2021-06-08T17:43:00Z">
            <w:rPr>
              <w:lang w:val="es-ES"/>
            </w:rPr>
          </w:rPrChange>
        </w:rPr>
        <w:t xml:space="preserve">               |           \            /           |</w:t>
      </w:r>
    </w:p>
    <w:p w14:paraId="6EBAF433" w14:textId="77777777" w:rsidR="005640C6" w:rsidRPr="009B2690" w:rsidRDefault="005640C6" w:rsidP="005640C6">
      <w:pPr>
        <w:pStyle w:val="RFCFigure"/>
        <w:rPr>
          <w:rPrChange w:id="11" w:author="Jean-Francois Bouquier" w:date="2021-06-08T17:43:00Z">
            <w:rPr>
              <w:lang w:val="es-ES"/>
            </w:rPr>
          </w:rPrChange>
        </w:rPr>
      </w:pPr>
      <w:r w:rsidRPr="009B2690">
        <w:rPr>
          <w:rPrChange w:id="12" w:author="Jean-Francois Bouquier" w:date="2021-06-08T17:43:00Z">
            <w:rPr>
              <w:lang w:val="es-ES"/>
            </w:rPr>
          </w:rPrChange>
        </w:rPr>
        <w:t xml:space="preserve">     +-------------------+  \          /  +-------------------+</w:t>
      </w:r>
    </w:p>
    <w:p w14:paraId="15374596" w14:textId="3859B034" w:rsidR="005640C6" w:rsidRPr="009B2690" w:rsidRDefault="005640C6" w:rsidP="005640C6">
      <w:pPr>
        <w:pStyle w:val="RFCFigure"/>
        <w:rPr>
          <w:rPrChange w:id="13" w:author="Jean-Francois Bouquier" w:date="2021-06-08T17:43:00Z">
            <w:rPr>
              <w:lang w:val="es-ES"/>
            </w:rPr>
          </w:rPrChange>
        </w:rPr>
      </w:pPr>
      <w:r w:rsidRPr="009B2690">
        <w:rPr>
          <w:rPrChange w:id="14" w:author="Jean-Francois Bouquier" w:date="2021-06-08T17:43:00Z">
            <w:rPr>
              <w:lang w:val="es-ES"/>
            </w:rPr>
          </w:rPrChange>
        </w:rPr>
        <w:t>CE</w:t>
      </w:r>
      <w:r w:rsidR="00E71C81" w:rsidRPr="009B2690">
        <w:rPr>
          <w:rPrChange w:id="15" w:author="Jean-Francois Bouquier" w:date="2021-06-08T17:43:00Z">
            <w:rPr>
              <w:lang w:val="es-ES"/>
            </w:rPr>
          </w:rPrChange>
        </w:rPr>
        <w:t>1</w:t>
      </w:r>
      <w:r w:rsidRPr="009B2690">
        <w:rPr>
          <w:rPrChange w:id="16" w:author="Jean-Francois Bouquier" w:date="2021-06-08T17:43:00Z">
            <w:rPr>
              <w:lang w:val="es-ES"/>
            </w:rPr>
          </w:rPrChange>
        </w:rPr>
        <w:t xml:space="preserve"> / PE</w:t>
      </w:r>
      <w:r w:rsidR="00E71C81" w:rsidRPr="009B2690">
        <w:rPr>
          <w:rPrChange w:id="17" w:author="Jean-Francois Bouquier" w:date="2021-06-08T17:43:00Z">
            <w:rPr>
              <w:lang w:val="es-ES"/>
            </w:rPr>
          </w:rPrChange>
        </w:rPr>
        <w:t>1</w:t>
      </w:r>
      <w:r w:rsidRPr="009B2690">
        <w:rPr>
          <w:rPrChange w:id="18" w:author="Jean-Francois Bouquier" w:date="2021-06-08T17:43:00Z">
            <w:rPr>
              <w:lang w:val="es-ES"/>
            </w:rPr>
          </w:rPrChange>
        </w:rPr>
        <w:t xml:space="preserve">            </w:t>
      </w:r>
      <w:r w:rsidR="002B08F9" w:rsidRPr="009B2690">
        <w:rPr>
          <w:rPrChange w:id="19" w:author="Jean-Francois Bouquier" w:date="2021-06-08T17:43:00Z">
            <w:rPr>
              <w:lang w:val="es-ES"/>
            </w:rPr>
          </w:rPrChange>
        </w:rPr>
        <w:t xml:space="preserve"> BR</w:t>
      </w:r>
      <w:r w:rsidR="00E71C81" w:rsidRPr="009B2690">
        <w:rPr>
          <w:rPrChange w:id="20" w:author="Jean-Francois Bouquier" w:date="2021-06-08T17:43:00Z">
            <w:rPr>
              <w:lang w:val="es-ES"/>
            </w:rPr>
          </w:rPrChange>
        </w:rPr>
        <w:t>1</w:t>
      </w:r>
      <w:r w:rsidR="002B08F9" w:rsidRPr="009B2690">
        <w:rPr>
          <w:rPrChange w:id="21" w:author="Jean-Francois Bouquier" w:date="2021-06-08T17:43:00Z">
            <w:rPr>
              <w:lang w:val="es-ES"/>
            </w:rPr>
          </w:rPrChange>
        </w:rPr>
        <w:t xml:space="preserve"> </w:t>
      </w:r>
      <w:proofErr w:type="gramStart"/>
      <w:r w:rsidRPr="009B2690">
        <w:rPr>
          <w:rPrChange w:id="22" w:author="Jean-Francois Bouquier" w:date="2021-06-08T17:43:00Z">
            <w:rPr>
              <w:lang w:val="es-ES"/>
            </w:rPr>
          </w:rPrChange>
        </w:rPr>
        <w:t>\  |</w:t>
      </w:r>
      <w:proofErr w:type="gramEnd"/>
      <w:r w:rsidRPr="009B2690">
        <w:rPr>
          <w:rPrChange w:id="23" w:author="Jean-Francois Bouquier" w:date="2021-06-08T17:43:00Z">
            <w:rPr>
              <w:lang w:val="es-ES"/>
            </w:rPr>
          </w:rPrChange>
        </w:rPr>
        <w:t xml:space="preserve">        /  / </w:t>
      </w:r>
      <w:r w:rsidR="002B08F9" w:rsidRPr="009B2690">
        <w:rPr>
          <w:rPrChange w:id="24" w:author="Jean-Francois Bouquier" w:date="2021-06-08T17:43:00Z">
            <w:rPr>
              <w:lang w:val="es-ES"/>
            </w:rPr>
          </w:rPrChange>
        </w:rPr>
        <w:t>BR</w:t>
      </w:r>
      <w:r w:rsidR="00E71C81" w:rsidRPr="009B2690">
        <w:rPr>
          <w:rPrChange w:id="25" w:author="Jean-Francois Bouquier" w:date="2021-06-08T17:43:00Z">
            <w:rPr>
              <w:lang w:val="es-ES"/>
            </w:rPr>
          </w:rPrChange>
        </w:rPr>
        <w:t>2</w:t>
      </w:r>
      <w:r w:rsidR="002B08F9" w:rsidRPr="009B2690">
        <w:rPr>
          <w:rPrChange w:id="26" w:author="Jean-Francois Bouquier" w:date="2021-06-08T17:43:00Z">
            <w:rPr>
              <w:lang w:val="es-ES"/>
            </w:rPr>
          </w:rPrChange>
        </w:rPr>
        <w:t xml:space="preserve">             </w:t>
      </w:r>
      <w:r w:rsidRPr="009B2690">
        <w:rPr>
          <w:rPrChange w:id="27" w:author="Jean-Francois Bouquier" w:date="2021-06-08T17:43:00Z">
            <w:rPr>
              <w:lang w:val="es-ES"/>
            </w:rPr>
          </w:rPrChange>
        </w:rPr>
        <w:t>PE</w:t>
      </w:r>
      <w:r w:rsidR="00E71C81" w:rsidRPr="009B2690">
        <w:rPr>
          <w:rPrChange w:id="28" w:author="Jean-Francois Bouquier" w:date="2021-06-08T17:43:00Z">
            <w:rPr>
              <w:lang w:val="es-ES"/>
            </w:rPr>
          </w:rPrChange>
        </w:rPr>
        <w:t>2</w:t>
      </w:r>
      <w:r w:rsidRPr="009B2690">
        <w:rPr>
          <w:rPrChange w:id="29" w:author="Jean-Francois Bouquier" w:date="2021-06-08T17:43:00Z">
            <w:rPr>
              <w:lang w:val="es-ES"/>
            </w:rPr>
          </w:rPrChange>
        </w:rPr>
        <w:t xml:space="preserve"> \ CE</w:t>
      </w:r>
      <w:r w:rsidR="00E71C81" w:rsidRPr="009B2690">
        <w:rPr>
          <w:rPrChange w:id="30" w:author="Jean-Francois Bouquier" w:date="2021-06-08T17:43:00Z">
            <w:rPr>
              <w:lang w:val="es-ES"/>
            </w:rPr>
          </w:rPrChange>
        </w:rPr>
        <w:t>2</w:t>
      </w:r>
    </w:p>
    <w:p w14:paraId="0475451E" w14:textId="77777777" w:rsidR="005640C6" w:rsidRPr="00AC1304" w:rsidRDefault="005640C6" w:rsidP="005640C6">
      <w:pPr>
        <w:pStyle w:val="RFCFigure"/>
        <w:rPr>
          <w:lang w:val="it-IT"/>
        </w:rPr>
      </w:pPr>
      <w:r w:rsidRPr="00AC1304">
        <w:rPr>
          <w:lang w:val="it-IT"/>
        </w:rPr>
        <w:t>o--/---o               o---\-|-------|--/---o               o---\--o</w:t>
      </w:r>
    </w:p>
    <w:p w14:paraId="21E9372A" w14:textId="77777777" w:rsidR="005640C6" w:rsidRPr="00742588" w:rsidRDefault="005640C6" w:rsidP="005640C6">
      <w:pPr>
        <w:pStyle w:val="RFCFigure"/>
        <w:rPr>
          <w:lang w:val="it-IT"/>
          <w:rPrChange w:id="31" w:author="Paolo Volpato" w:date="2021-06-08T08:21:00Z">
            <w:rPr>
              <w:lang w:val="en-GB"/>
            </w:rPr>
          </w:rPrChange>
        </w:rPr>
      </w:pPr>
      <w:r w:rsidRPr="00A43492">
        <w:rPr>
          <w:lang w:val="it-IT"/>
        </w:rPr>
        <w:t xml:space="preserve">   </w:t>
      </w:r>
      <w:r w:rsidRPr="00742588">
        <w:rPr>
          <w:lang w:val="it-IT"/>
          <w:rPrChange w:id="32" w:author="Paolo Volpato" w:date="2021-06-08T08:21:00Z">
            <w:rPr>
              <w:lang w:val="en-GB"/>
            </w:rPr>
          </w:rPrChange>
        </w:rPr>
        <w:t>\   :               :   / |       |  \   :               :   /</w:t>
      </w:r>
    </w:p>
    <w:p w14:paraId="0AF600A1" w14:textId="77777777" w:rsidR="005640C6" w:rsidRPr="00742588" w:rsidRDefault="005640C6" w:rsidP="005640C6">
      <w:pPr>
        <w:pStyle w:val="RFCFigure"/>
        <w:rPr>
          <w:lang w:val="it-IT"/>
          <w:rPrChange w:id="33" w:author="Paolo Volpato" w:date="2021-06-08T08:21:00Z">
            <w:rPr>
              <w:lang w:val="en-GB"/>
            </w:rPr>
          </w:rPrChange>
        </w:rPr>
      </w:pPr>
      <w:r w:rsidRPr="00742588">
        <w:rPr>
          <w:lang w:val="it-IT"/>
          <w:rPrChange w:id="34" w:author="Paolo Volpato" w:date="2021-06-08T08:21:00Z">
            <w:rPr>
              <w:lang w:val="en-GB"/>
            </w:rPr>
          </w:rPrChange>
        </w:rPr>
        <w:t xml:space="preserve">    \  : </w:t>
      </w:r>
      <w:r w:rsidR="002B08F9" w:rsidRPr="00742588">
        <w:rPr>
          <w:lang w:val="it-IT"/>
          <w:rPrChange w:id="35" w:author="Paolo Volpato" w:date="2021-06-08T08:21:00Z">
            <w:rPr>
              <w:lang w:val="en-GB"/>
            </w:rPr>
          </w:rPrChange>
        </w:rPr>
        <w:t>PKT</w:t>
      </w:r>
      <w:r w:rsidRPr="00742588">
        <w:rPr>
          <w:lang w:val="it-IT"/>
          <w:rPrChange w:id="36" w:author="Paolo Volpato" w:date="2021-06-08T08:21:00Z">
            <w:rPr>
              <w:lang w:val="en-GB"/>
            </w:rPr>
          </w:rPrChange>
        </w:rPr>
        <w:t xml:space="preserve"> Domain 1  :  /  |       |   \  : </w:t>
      </w:r>
      <w:r w:rsidR="002B08F9" w:rsidRPr="00742588">
        <w:rPr>
          <w:lang w:val="it-IT"/>
          <w:rPrChange w:id="37" w:author="Paolo Volpato" w:date="2021-06-08T08:21:00Z">
            <w:rPr>
              <w:lang w:val="en-GB"/>
            </w:rPr>
          </w:rPrChange>
        </w:rPr>
        <w:t>PKT</w:t>
      </w:r>
      <w:r w:rsidRPr="00742588">
        <w:rPr>
          <w:lang w:val="it-IT"/>
          <w:rPrChange w:id="38" w:author="Paolo Volpato" w:date="2021-06-08T08:21:00Z">
            <w:rPr>
              <w:lang w:val="en-GB"/>
            </w:rPr>
          </w:rPrChange>
        </w:rPr>
        <w:t xml:space="preserve"> Domain 2  :  /</w:t>
      </w:r>
    </w:p>
    <w:p w14:paraId="1A82E713" w14:textId="77777777" w:rsidR="005640C6" w:rsidRPr="001A0AB4" w:rsidRDefault="005640C6" w:rsidP="005640C6">
      <w:pPr>
        <w:pStyle w:val="RFCFigure"/>
      </w:pPr>
      <w:r w:rsidRPr="00742588">
        <w:rPr>
          <w:lang w:val="it-IT"/>
          <w:rPrChange w:id="39" w:author="Paolo Volpato" w:date="2021-06-08T08:21:00Z">
            <w:rPr>
              <w:lang w:val="en-GB"/>
            </w:rPr>
          </w:rPrChange>
        </w:rPr>
        <w:t xml:space="preserve">     </w:t>
      </w:r>
      <w:r w:rsidRPr="001A0AB4">
        <w:t>+-:---------------:-+   |       |    +-:---------------:--+</w:t>
      </w:r>
    </w:p>
    <w:p w14:paraId="2AE77B6D" w14:textId="77777777" w:rsidR="005640C6" w:rsidRDefault="005640C6" w:rsidP="005640C6">
      <w:pPr>
        <w:pStyle w:val="RFCFigure"/>
      </w:pPr>
      <w:r w:rsidRPr="001A0AB4">
        <w:t xml:space="preserve">       </w:t>
      </w:r>
      <w:r>
        <w:t>:               :     |       |      :               :</w:t>
      </w:r>
    </w:p>
    <w:p w14:paraId="0D76CEEE" w14:textId="77777777" w:rsidR="005640C6" w:rsidRDefault="005640C6" w:rsidP="005640C6">
      <w:pPr>
        <w:pStyle w:val="RFCFigure"/>
      </w:pPr>
      <w:r>
        <w:t xml:space="preserve">       :               :     |       |      :               :</w:t>
      </w:r>
    </w:p>
    <w:p w14:paraId="21ED3B22" w14:textId="77777777" w:rsidR="005640C6" w:rsidRDefault="005640C6" w:rsidP="005640C6">
      <w:pPr>
        <w:pStyle w:val="RFCFigure"/>
      </w:pPr>
      <w:r>
        <w:t xml:space="preserve">     +-:---------------:------+     +-------:---------------:--+</w:t>
      </w:r>
    </w:p>
    <w:p w14:paraId="25024372" w14:textId="77777777" w:rsidR="005640C6" w:rsidRDefault="005640C6" w:rsidP="005640C6">
      <w:pPr>
        <w:pStyle w:val="RFCFigure"/>
      </w:pPr>
      <w:r>
        <w:t xml:space="preserve">    /  :               :       \   /        :               :   \</w:t>
      </w:r>
    </w:p>
    <w:p w14:paraId="62E239D0" w14:textId="77777777" w:rsidR="005640C6" w:rsidRDefault="005640C6" w:rsidP="005640C6">
      <w:pPr>
        <w:pStyle w:val="RFCFigure"/>
      </w:pPr>
      <w:r>
        <w:t xml:space="preserve">   /   </w:t>
      </w:r>
      <w:proofErr w:type="gramStart"/>
      <w:r>
        <w:t>o</w:t>
      </w:r>
      <w:proofErr w:type="gramEnd"/>
      <w:r>
        <w:t>...............o        \ /         o...............o    \</w:t>
      </w:r>
    </w:p>
    <w:p w14:paraId="1BD0D2C1" w14:textId="77777777" w:rsidR="005640C6" w:rsidRDefault="005640C6" w:rsidP="005640C6">
      <w:pPr>
        <w:pStyle w:val="RFCFigure"/>
      </w:pPr>
      <w:r>
        <w:t xml:space="preserve">   \     Optical Domain 1       / \       Optical Domain 2       /</w:t>
      </w:r>
    </w:p>
    <w:p w14:paraId="3532090F" w14:textId="77777777" w:rsidR="005640C6" w:rsidRDefault="005640C6" w:rsidP="005640C6">
      <w:pPr>
        <w:pStyle w:val="RFCFigure"/>
      </w:pPr>
      <w:r>
        <w:t xml:space="preserve">    \                          /   \                            /</w:t>
      </w:r>
    </w:p>
    <w:p w14:paraId="5B926136" w14:textId="77777777" w:rsidR="005640C6" w:rsidRDefault="005640C6" w:rsidP="005640C6">
      <w:pPr>
        <w:pStyle w:val="RFCFigure"/>
      </w:pPr>
      <w:r>
        <w:t xml:space="preserve">     +------------------------+     +--------------------------+</w:t>
      </w:r>
    </w:p>
    <w:p w14:paraId="19A82983" w14:textId="77777777" w:rsidR="005640C6" w:rsidRDefault="005640C6" w:rsidP="005640C6">
      <w:pPr>
        <w:pStyle w:val="RFCFigure"/>
      </w:pPr>
    </w:p>
    <w:p w14:paraId="634D58B6" w14:textId="77777777" w:rsidR="005640C6" w:rsidRPr="00995068" w:rsidRDefault="005640C6" w:rsidP="005640C6">
      <w:pPr>
        <w:pStyle w:val="Caption"/>
      </w:pPr>
      <w:bookmarkStart w:id="40" w:name="_Ref5722602"/>
      <w:r w:rsidRPr="00995068">
        <w:t>– Reference Scenario</w:t>
      </w:r>
      <w:bookmarkEnd w:id="40"/>
    </w:p>
    <w:p w14:paraId="29511AF4" w14:textId="00F3500B" w:rsidR="00A43492" w:rsidRDefault="005640C6" w:rsidP="005640C6">
      <w:r>
        <w:t>The ACTN architecture, defined in [RFC8453], is used to control this multi-domain network where each Packet PNC (P-PNC) is responsible for controlling its IP domain</w:t>
      </w:r>
      <w:r w:rsidR="00A43492">
        <w:t>, which can be either an Autonomous System</w:t>
      </w:r>
      <w:r>
        <w:t xml:space="preserve"> (AS)</w:t>
      </w:r>
      <w:r w:rsidR="00195C3F">
        <w:t>, [RFC1930],</w:t>
      </w:r>
      <w:r w:rsidR="00A43492">
        <w:t xml:space="preserve"> or an IGP area within the same operator network</w:t>
      </w:r>
      <w:r>
        <w:t>, and each Optical PNC (O-PNC) is responsible for controlling its Optical Domain.</w:t>
      </w:r>
    </w:p>
    <w:p w14:paraId="2783DE81" w14:textId="4702B780" w:rsidR="005640C6" w:rsidRDefault="00A43492" w:rsidP="005640C6">
      <w:r>
        <w:t xml:space="preserve">The routers between IP domains can be either AS Boundary Routers (ASBR) or Area Border Router (ABR): in this document the generic term Border Router (BR) is used to represent either an ASBR or </w:t>
      </w:r>
      <w:proofErr w:type="gramStart"/>
      <w:r>
        <w:t>a</w:t>
      </w:r>
      <w:proofErr w:type="gramEnd"/>
      <w:r>
        <w:t xml:space="preserve"> </w:t>
      </w:r>
      <w:r w:rsidR="00C64846" w:rsidRPr="00992DA2">
        <w:t>A</w:t>
      </w:r>
      <w:r>
        <w:t>BR.</w:t>
      </w:r>
    </w:p>
    <w:p w14:paraId="08FBC8DE" w14:textId="77777777" w:rsidR="005640C6" w:rsidRDefault="005640C6" w:rsidP="005640C6">
      <w:r>
        <w:t>The MDSC is responsible for coordinating the whole multi</w:t>
      </w:r>
      <w:r>
        <w:noBreakHyphen/>
        <w:t>domain multi</w:t>
      </w:r>
      <w:r>
        <w:noBreakHyphen/>
        <w:t xml:space="preserve">layer (Packet and Optical) network. A specific standard interface (MPI) permits MDSC to interact with the different Provisioning Network Controller (O/P-PNCs). </w:t>
      </w:r>
    </w:p>
    <w:p w14:paraId="3E55A37F" w14:textId="1C6AAF54" w:rsidR="005640C6" w:rsidRDefault="005640C6" w:rsidP="005640C6">
      <w:r>
        <w:t xml:space="preserve">The MPI interface presents an abstracted topology to MDSC hiding technology-specific aspects of the network and hiding topology details depending on the policy chosen regarding the level of abstraction supported. The level of abstraction can be obtained </w:t>
      </w:r>
      <w:r>
        <w:lastRenderedPageBreak/>
        <w:t xml:space="preserve">based on P-PNC and O-PNC configuration parameters (e.g. provide the potential connectivity between any PE and any </w:t>
      </w:r>
      <w:r w:rsidR="00A43492">
        <w:t>BR</w:t>
      </w:r>
      <w:r>
        <w:t xml:space="preserve"> in an MPLS-TE network).</w:t>
      </w:r>
    </w:p>
    <w:p w14:paraId="36EBBF8D" w14:textId="61B1AA03" w:rsidR="00B50EBB" w:rsidRPr="00B50EBB" w:rsidRDefault="00B50EBB" w:rsidP="00B50EBB">
      <w:r w:rsidRPr="00B50EBB">
        <w:t xml:space="preserve">In the network scenario of </w:t>
      </w:r>
      <w:r w:rsidR="00B47D12">
        <w:t>Figure 1</w:t>
      </w:r>
      <w:r w:rsidRPr="00B50EBB">
        <w:t>, it is assumed that:</w:t>
      </w:r>
    </w:p>
    <w:p w14:paraId="0D206290" w14:textId="77777777" w:rsidR="00B50EBB" w:rsidRPr="00B50EBB" w:rsidRDefault="00B50EBB" w:rsidP="00B50EBB">
      <w:pPr>
        <w:pStyle w:val="RFCListBullet"/>
      </w:pPr>
      <w:r w:rsidRPr="00B50EBB">
        <w:t>The domain boundaries between the IP and Optical domains are congruent. In other words, one Optical domain supports connectivity between Routers in one and only one Packet Domain;</w:t>
      </w:r>
    </w:p>
    <w:p w14:paraId="2E71D5BA" w14:textId="4CCBD8E8" w:rsidR="00B50EBB" w:rsidRPr="00B50EBB" w:rsidRDefault="00B50EBB" w:rsidP="00B50EBB">
      <w:pPr>
        <w:pStyle w:val="RFCListBullet"/>
      </w:pPr>
      <w:r w:rsidRPr="00B50EBB">
        <w:t xml:space="preserve">Inter-domain links exist only between Packet domains (i.e., between BR routers) and between Packet and Optical domains (i.e., between routers and Optical NEs). In other words, there are no inter-domain links between Optical </w:t>
      </w:r>
      <w:r w:rsidR="008F7D99" w:rsidRPr="006B4B81">
        <w:t>domains</w:t>
      </w:r>
      <w:r w:rsidRPr="00B50EBB">
        <w:t>;</w:t>
      </w:r>
    </w:p>
    <w:p w14:paraId="602108E0" w14:textId="77777777" w:rsidR="00B50EBB" w:rsidRPr="00B50EBB" w:rsidRDefault="00B50EBB" w:rsidP="00B50EBB">
      <w:pPr>
        <w:pStyle w:val="RFCListBullet"/>
      </w:pPr>
      <w:r w:rsidRPr="00B50EBB">
        <w:t>The interfaces between the Routers and the Optical NEs are “Ethernet” physical interfaces;</w:t>
      </w:r>
    </w:p>
    <w:p w14:paraId="6E5E5E13" w14:textId="77777777" w:rsidR="00B50EBB" w:rsidRPr="00B50EBB" w:rsidRDefault="00B50EBB" w:rsidP="00B50EBB">
      <w:pPr>
        <w:pStyle w:val="RFCListBullet"/>
      </w:pPr>
      <w:r w:rsidRPr="00B50EBB">
        <w:t>The interfaces between the Border Routers (BRs) are “Ethernet” physical interfaces.</w:t>
      </w:r>
    </w:p>
    <w:p w14:paraId="354C03E7" w14:textId="77777777" w:rsidR="00B50EBB" w:rsidRPr="00B50EBB" w:rsidRDefault="00B50EBB" w:rsidP="00B50EBB">
      <w:r w:rsidRPr="00B50EBB">
        <w:t>This version of the document assumes that the IP Link supported by the Optical network are always intra-AS (PE-BR, intra</w:t>
      </w:r>
      <w:r w:rsidRPr="00B50EBB">
        <w:noBreakHyphen/>
        <w:t>domain BR</w:t>
      </w:r>
      <w:r w:rsidRPr="00B50EBB">
        <w:noBreakHyphen/>
        <w:t>BR, PE-P, BR-P, or P-P) and that the BRs are co-located and connected by an IP Link supported by an Ethernet physical link.</w:t>
      </w:r>
    </w:p>
    <w:p w14:paraId="403E7847" w14:textId="77777777" w:rsidR="00B50EBB" w:rsidRPr="00B50EBB" w:rsidRDefault="00B50EBB" w:rsidP="00B50EBB">
      <w:commentRangeStart w:id="41"/>
      <w:r w:rsidRPr="00B50EBB">
        <w:rPr>
          <w:highlight w:val="yellow"/>
        </w:rPr>
        <w:t>The possibility to setup inter-AS/inter</w:t>
      </w:r>
      <w:r w:rsidRPr="00B50EBB">
        <w:rPr>
          <w:highlight w:val="yellow"/>
        </w:rPr>
        <w:noBreakHyphen/>
        <w:t>area IP Links (e.g., inter</w:t>
      </w:r>
      <w:r w:rsidRPr="00B50EBB">
        <w:rPr>
          <w:highlight w:val="yellow"/>
        </w:rPr>
        <w:noBreakHyphen/>
        <w:t>domain BR-BR or PE-PE), supported by Optical network, is for further study.</w:t>
      </w:r>
      <w:commentRangeEnd w:id="41"/>
      <w:r w:rsidR="00C8689C">
        <w:rPr>
          <w:rStyle w:val="CommentReference"/>
        </w:rPr>
        <w:commentReference w:id="41"/>
      </w:r>
    </w:p>
    <w:p w14:paraId="379920F2" w14:textId="77777777" w:rsidR="00B50EBB" w:rsidRPr="00B50EBB" w:rsidRDefault="00B50EBB" w:rsidP="00B50EBB">
      <w:r w:rsidRPr="00B50EBB">
        <w:t>Therefore, if inter-domain links between the Optical domains exist, they would be used to support multi-domain Optical services, which are outside the scope of this document.</w:t>
      </w:r>
    </w:p>
    <w:p w14:paraId="0891C600" w14:textId="77777777" w:rsidR="00B50EBB" w:rsidRPr="00E91373" w:rsidRDefault="00B50EBB" w:rsidP="00B50EBB">
      <w:r w:rsidRPr="00B50EBB">
        <w:t>The Optical NEs within the optical domains can be ROADMs or OTN switches, with or without a ROADM.</w:t>
      </w:r>
    </w:p>
    <w:p w14:paraId="766E1779" w14:textId="2D87D3CD" w:rsidR="005640C6" w:rsidRDefault="005640C6" w:rsidP="005640C6">
      <w:r w:rsidRPr="00427748">
        <w:t xml:space="preserve">The MDSC in </w:t>
      </w:r>
      <w:r w:rsidR="00B47D12">
        <w:t>Figure 1</w:t>
      </w:r>
      <w:r w:rsidRPr="00427748">
        <w:t xml:space="preserve"> is responsible for multi-domain and multi-layer coordination across multiple Packet and Optical domains, as well as to provide </w:t>
      </w:r>
      <w:r w:rsidR="00E62FD5">
        <w:t>L2/L3</w:t>
      </w:r>
      <w:r w:rsidR="00A43492">
        <w:t>VPN</w:t>
      </w:r>
      <w:r w:rsidR="00E62FD5" w:rsidRPr="00427748">
        <w:t xml:space="preserve"> </w:t>
      </w:r>
      <w:r w:rsidRPr="00427748">
        <w:t>services.</w:t>
      </w:r>
    </w:p>
    <w:p w14:paraId="32BFFAC3" w14:textId="77777777" w:rsidR="00876B63" w:rsidRPr="00B50EBB" w:rsidRDefault="00876B63" w:rsidP="00876B63">
      <w:r w:rsidRPr="00876B63">
        <w:t>Although the new technologies (e.g. QSFP-DD ZR 400G) are making convenient to fit the DWDM pluggable interfaces on the Routers, the deployment of those pluggable is not yet widely adopted by the operators. The reason is that most of operators are not yet ready to manage Packet and Transport networks in a unified single domain. As a consequence, this draft is not addressing the unified scenario. This matter will be described in a different draft</w:t>
      </w:r>
      <w:r>
        <w:t>.</w:t>
      </w:r>
    </w:p>
    <w:p w14:paraId="78878313" w14:textId="77777777" w:rsidR="00AC1304" w:rsidRDefault="00AC1304" w:rsidP="00AC1304">
      <w:r>
        <w:lastRenderedPageBreak/>
        <w:t>From an implementation perspective, the functions associated with MDSC and described in [RFC8453] may be grouped in different ways.</w:t>
      </w:r>
    </w:p>
    <w:p w14:paraId="01BC7581" w14:textId="64639D4E" w:rsidR="00AC1304" w:rsidRDefault="00AC1304" w:rsidP="00723F72">
      <w:pPr>
        <w:pStyle w:val="ListParagraph"/>
        <w:numPr>
          <w:ilvl w:val="0"/>
          <w:numId w:val="38"/>
        </w:numPr>
      </w:pPr>
      <w:r>
        <w:t xml:space="preserve">Both the service- and network-related functions are collapsed into a single, monolithic implementation, </w:t>
      </w:r>
      <w:r w:rsidRPr="00992DA2">
        <w:t xml:space="preserve">dealing with the </w:t>
      </w:r>
      <w:r w:rsidR="00992DA2">
        <w:t xml:space="preserve">end </w:t>
      </w:r>
      <w:r w:rsidRPr="00992DA2">
        <w:t xml:space="preserve">customer </w:t>
      </w:r>
      <w:r w:rsidR="00992DA2">
        <w:t xml:space="preserve">service </w:t>
      </w:r>
      <w:r w:rsidRPr="00992DA2">
        <w:t>requests</w:t>
      </w:r>
      <w:r>
        <w:t xml:space="preserve">, received from the </w:t>
      </w:r>
      <w:r w:rsidRPr="00992DA2">
        <w:t>CMI</w:t>
      </w:r>
      <w:r w:rsidR="00C64846">
        <w:t xml:space="preserve"> (Customer MDSC Interface)</w:t>
      </w:r>
      <w:proofErr w:type="gramStart"/>
      <w:r>
        <w:t>,  and</w:t>
      </w:r>
      <w:proofErr w:type="gramEnd"/>
      <w:r>
        <w:t xml:space="preserve"> the adaptation to the relevant network models. Such case is represented in Figure 2 of [RFC8453]</w:t>
      </w:r>
    </w:p>
    <w:p w14:paraId="35F4843F" w14:textId="5C96AD40" w:rsidR="00AC1304" w:rsidRDefault="00AC1304" w:rsidP="00723F72">
      <w:pPr>
        <w:pStyle w:val="ListParagraph"/>
        <w:numPr>
          <w:ilvl w:val="0"/>
          <w:numId w:val="38"/>
        </w:numPr>
      </w:pPr>
      <w:r>
        <w:t xml:space="preserve">An implementation can choose to split the service-related and the network-related functions in different functional entities, as described in [RFC8309] and in section 4.2 of [RFC8453]. In this case, MDSC is decomposed into a top-level Service Orchestrator, interfacing the customer via the CMI, and </w:t>
      </w:r>
      <w:proofErr w:type="gramStart"/>
      <w:r>
        <w:t>into  a</w:t>
      </w:r>
      <w:proofErr w:type="gramEnd"/>
      <w:r>
        <w:t xml:space="preserve"> Network Orchestrator interfacing at the southbound with the PNCs. The interface between the Service Orchestrator and the Network Orchestrator is not specified in [RFC8453</w:t>
      </w:r>
      <w:r w:rsidR="00A20412">
        <w:t>]</w:t>
      </w:r>
      <w:r>
        <w:t>.</w:t>
      </w:r>
    </w:p>
    <w:p w14:paraId="00822914" w14:textId="37CEE095" w:rsidR="00AC1304" w:rsidRDefault="00AC1304" w:rsidP="00AC1304">
      <w:pPr>
        <w:pStyle w:val="ListParagraph"/>
        <w:numPr>
          <w:ilvl w:val="0"/>
          <w:numId w:val="38"/>
        </w:numPr>
      </w:pPr>
      <w:r>
        <w:t xml:space="preserve">Another implementation can choose to split the MDSC functions between an H-MDSC responsible for </w:t>
      </w:r>
      <w:r w:rsidR="00F4157B">
        <w:t>packet</w:t>
      </w:r>
      <w:r w:rsidR="00F4157B">
        <w:noBreakHyphen/>
        <w:t>optical</w:t>
      </w:r>
      <w:r>
        <w:t xml:space="preserve"> multi-layer coordination</w:t>
      </w:r>
      <w:r w:rsidR="00A20412">
        <w:t>,</w:t>
      </w:r>
      <w:r>
        <w:t xml:space="preserve"> interfacing with </w:t>
      </w:r>
      <w:r w:rsidR="00F4157B">
        <w:t>one Optical</w:t>
      </w:r>
      <w:r>
        <w:t xml:space="preserve"> L-MDSC, providing multi-domain coordination between the O-PNCs</w:t>
      </w:r>
      <w:r w:rsidR="00BB1E8A">
        <w:t xml:space="preserve"> and one Packet L</w:t>
      </w:r>
      <w:r w:rsidR="00BB1E8A">
        <w:noBreakHyphen/>
        <w:t>MDSC, providing multi</w:t>
      </w:r>
      <w:r w:rsidR="00BB1E8A">
        <w:noBreakHyphen/>
        <w:t xml:space="preserve">domain coordination </w:t>
      </w:r>
      <w:proofErr w:type="spellStart"/>
      <w:r w:rsidR="00BB1E8A">
        <w:t>betweeh</w:t>
      </w:r>
      <w:proofErr w:type="spellEnd"/>
      <w:r w:rsidR="00BB1E8A">
        <w:t xml:space="preserve"> the P-PNCs (see for example Figure 9 of [RFC8453]</w:t>
      </w:r>
      <w:r w:rsidR="000636A7">
        <w:t>)</w:t>
      </w:r>
      <w:r>
        <w:t>.</w:t>
      </w:r>
    </w:p>
    <w:p w14:paraId="1C6E939F" w14:textId="54205105" w:rsidR="00AC1304" w:rsidRDefault="00AC1304" w:rsidP="00AC1304">
      <w:pPr>
        <w:pStyle w:val="ListParagraph"/>
        <w:numPr>
          <w:ilvl w:val="0"/>
          <w:numId w:val="38"/>
        </w:numPr>
      </w:pPr>
      <w:r>
        <w:t>Another implementation can also choose to combine the MDSC and the P-PNC</w:t>
      </w:r>
      <w:r w:rsidR="00F4157B">
        <w:t xml:space="preserve"> function</w:t>
      </w:r>
      <w:r>
        <w:t xml:space="preserve">s </w:t>
      </w:r>
      <w:r w:rsidR="00BB1E8A">
        <w:t>together</w:t>
      </w:r>
      <w:r>
        <w:t>.</w:t>
      </w:r>
    </w:p>
    <w:p w14:paraId="0A524292" w14:textId="53423C0B" w:rsidR="00506D73" w:rsidRDefault="00E26B56" w:rsidP="005640C6">
      <w:r w:rsidRPr="00723F72">
        <w:t xml:space="preserve">Please note that </w:t>
      </w:r>
      <w:r w:rsidR="00FF1F8E">
        <w:t xml:space="preserve">in current </w:t>
      </w:r>
      <w:r w:rsidR="00A43492">
        <w:t>service</w:t>
      </w:r>
      <w:r w:rsidR="00FF1F8E">
        <w:t xml:space="preserve"> provider’s network deployments</w:t>
      </w:r>
      <w:r w:rsidRPr="00723F72">
        <w:t xml:space="preserve">, </w:t>
      </w:r>
      <w:r w:rsidR="00FF1F8E">
        <w:t>at the</w:t>
      </w:r>
      <w:r w:rsidR="00FF1F8E" w:rsidRPr="00723F72">
        <w:t xml:space="preserve"> </w:t>
      </w:r>
      <w:r w:rsidRPr="00723F72">
        <w:t xml:space="preserve">North Bound of the MDSC, instead of a CNC, typically </w:t>
      </w:r>
      <w:r w:rsidR="00FF1F8E">
        <w:t xml:space="preserve">there is </w:t>
      </w:r>
      <w:r w:rsidRPr="00723F72">
        <w:t>an OSS/Orchestration layer</w:t>
      </w:r>
      <w:r w:rsidR="00506D73" w:rsidRPr="00723F72">
        <w:t xml:space="preserve">. </w:t>
      </w:r>
      <w:r w:rsidR="00AC1304" w:rsidRPr="00992DA2">
        <w:t xml:space="preserve">In this case, the MDSC would implement only the Network Orchestration functions, as </w:t>
      </w:r>
      <w:r w:rsidR="00992DA2">
        <w:t xml:space="preserve">in [RFC8309] and </w:t>
      </w:r>
      <w:r w:rsidR="00AC1304" w:rsidRPr="00992DA2">
        <w:t>described in point 2 above</w:t>
      </w:r>
      <w:r w:rsidR="00AC1304" w:rsidRPr="00954E1B">
        <w:rPr>
          <w:highlight w:val="yellow"/>
        </w:rPr>
        <w:t>.</w:t>
      </w:r>
      <w:r w:rsidR="00992DA2">
        <w:t xml:space="preserve"> In this case, the MDSC is dealing with the </w:t>
      </w:r>
      <w:r w:rsidR="00992DA2" w:rsidRPr="00954E1B">
        <w:rPr>
          <w:highlight w:val="yellow"/>
        </w:rPr>
        <w:t>network services</w:t>
      </w:r>
      <w:r w:rsidR="00992DA2">
        <w:t xml:space="preserve"> requests received from the OSS/Orchestration layer.</w:t>
      </w:r>
    </w:p>
    <w:p w14:paraId="2F0656A0" w14:textId="10ACB4E4" w:rsidR="00992DA2" w:rsidRPr="00954E1B" w:rsidRDefault="00992DA2" w:rsidP="005640C6">
      <w:pPr>
        <w:rPr>
          <w:i/>
        </w:rPr>
      </w:pPr>
      <w:commentRangeStart w:id="42"/>
      <w:r w:rsidRPr="00954E1B">
        <w:rPr>
          <w:i/>
          <w:highlight w:val="yellow"/>
        </w:rPr>
        <w:t>[</w:t>
      </w:r>
      <w:proofErr w:type="spellStart"/>
      <w:r w:rsidRPr="00954E1B">
        <w:rPr>
          <w:i/>
          <w:highlight w:val="yellow"/>
        </w:rPr>
        <w:t>Editors’note</w:t>
      </w:r>
      <w:proofErr w:type="spellEnd"/>
      <w:r w:rsidRPr="00954E1B">
        <w:rPr>
          <w:i/>
          <w:highlight w:val="yellow"/>
        </w:rPr>
        <w:t>:] Check for a better term to define the network services</w:t>
      </w:r>
      <w:r>
        <w:rPr>
          <w:i/>
          <w:highlight w:val="yellow"/>
        </w:rPr>
        <w:t xml:space="preserve">. It may be worthwhile defining what </w:t>
      </w:r>
      <w:proofErr w:type="gramStart"/>
      <w:r>
        <w:rPr>
          <w:i/>
          <w:highlight w:val="yellow"/>
        </w:rPr>
        <w:t>are the customer and network services</w:t>
      </w:r>
      <w:proofErr w:type="gramEnd"/>
      <w:r w:rsidRPr="00954E1B">
        <w:rPr>
          <w:i/>
          <w:highlight w:val="yellow"/>
        </w:rPr>
        <w:t>.</w:t>
      </w:r>
      <w:commentRangeEnd w:id="42"/>
      <w:r w:rsidR="00FD61A2">
        <w:rPr>
          <w:rStyle w:val="CommentReference"/>
        </w:rPr>
        <w:commentReference w:id="42"/>
      </w:r>
    </w:p>
    <w:p w14:paraId="10D0A346" w14:textId="46147255" w:rsidR="00506D73" w:rsidRPr="00723F72" w:rsidRDefault="006058DB" w:rsidP="005640C6">
      <w:r w:rsidRPr="00723F72">
        <w:t>The</w:t>
      </w:r>
      <w:r w:rsidR="00506D73" w:rsidRPr="00723F72">
        <w:t xml:space="preserve"> OSS/Orchestration layer is </w:t>
      </w:r>
      <w:r w:rsidRPr="00723F72">
        <w:t xml:space="preserve">a </w:t>
      </w:r>
      <w:r w:rsidR="00506D73" w:rsidRPr="00723F72">
        <w:t>key</w:t>
      </w:r>
      <w:r w:rsidRPr="00723F72">
        <w:t xml:space="preserve"> part of the architecture framework for a service provider</w:t>
      </w:r>
      <w:r w:rsidR="00506D73" w:rsidRPr="00723F72">
        <w:t>:</w:t>
      </w:r>
    </w:p>
    <w:p w14:paraId="2F146BCE" w14:textId="58E7BDC7" w:rsidR="00506D73" w:rsidRPr="00723F72" w:rsidRDefault="00E62FD5" w:rsidP="00723F72">
      <w:pPr>
        <w:pStyle w:val="RFCListBullet"/>
      </w:pPr>
      <w:r>
        <w:t>to abstract</w:t>
      </w:r>
      <w:r w:rsidR="00506D73" w:rsidRPr="00723F72">
        <w:t xml:space="preserve"> (through MDSC and PNCs) the underlying transport network complexity to the Business Systems Support layer</w:t>
      </w:r>
    </w:p>
    <w:p w14:paraId="3D787A3B" w14:textId="6CF8A257" w:rsidR="00506D73" w:rsidRPr="00723F72" w:rsidRDefault="00E62FD5" w:rsidP="00723F72">
      <w:pPr>
        <w:pStyle w:val="RFCListBullet"/>
      </w:pPr>
      <w:r>
        <w:t>to coordinate</w:t>
      </w:r>
      <w:r w:rsidR="00506D73" w:rsidRPr="00723F72">
        <w:t xml:space="preserve"> N</w:t>
      </w:r>
      <w:r w:rsidR="00AF0B09" w:rsidRPr="00723F72">
        <w:t>FV</w:t>
      </w:r>
      <w:r w:rsidR="00506D73" w:rsidRPr="00723F72">
        <w:t>, Transport</w:t>
      </w:r>
      <w:r w:rsidR="00AF0B09" w:rsidRPr="00723F72">
        <w:t xml:space="preserve"> (e.g. IP, Optical and Microwave networks)</w:t>
      </w:r>
      <w:r w:rsidR="00506D73" w:rsidRPr="00723F72">
        <w:t>, Fixed</w:t>
      </w:r>
      <w:r w:rsidR="00AF0B09" w:rsidRPr="00723F72">
        <w:t xml:space="preserve"> </w:t>
      </w:r>
      <w:proofErr w:type="spellStart"/>
      <w:r w:rsidR="00AF0B09" w:rsidRPr="00723F72">
        <w:t>Acess</w:t>
      </w:r>
      <w:proofErr w:type="spellEnd"/>
      <w:r w:rsidR="00F24965" w:rsidRPr="00723F72">
        <w:t>,</w:t>
      </w:r>
      <w:r w:rsidR="00506D73" w:rsidRPr="00723F72">
        <w:t xml:space="preserve"> </w:t>
      </w:r>
      <w:r w:rsidR="00F24965" w:rsidRPr="00723F72">
        <w:t xml:space="preserve">Core and </w:t>
      </w:r>
      <w:r w:rsidR="00506D73" w:rsidRPr="00723F72">
        <w:t>Radio domains enabling full automation of end-to-end services</w:t>
      </w:r>
      <w:r w:rsidR="00BD32F5">
        <w:t xml:space="preserve"> </w:t>
      </w:r>
      <w:r w:rsidR="00BD32F5" w:rsidRPr="00954E1B">
        <w:t>to the end customers</w:t>
      </w:r>
      <w:r w:rsidR="00B50EBB">
        <w:t>.</w:t>
      </w:r>
    </w:p>
    <w:p w14:paraId="51F5EC58" w14:textId="772BB2D4" w:rsidR="00E26B56" w:rsidRDefault="00E62FD5" w:rsidP="00723F72">
      <w:pPr>
        <w:pStyle w:val="RFCListBullet"/>
      </w:pPr>
      <w:proofErr w:type="gramStart"/>
      <w:r>
        <w:lastRenderedPageBreak/>
        <w:t>to</w:t>
      </w:r>
      <w:proofErr w:type="gramEnd"/>
      <w:r>
        <w:t xml:space="preserve"> enable</w:t>
      </w:r>
      <w:r w:rsidR="00506D73" w:rsidRPr="00723F72">
        <w:t xml:space="preserve"> catalogue-driven service provisioning from external applications (e.g. Customer Portal for Enterprise Business services) orchestrating the design and lifecycle management of these end-to-end transport connectivity services</w:t>
      </w:r>
      <w:r w:rsidR="00AF0B09" w:rsidRPr="00723F72">
        <w:t xml:space="preserve">, </w:t>
      </w:r>
      <w:r w:rsidR="00E26B56" w:rsidRPr="00723F72">
        <w:t>consuming IP and/or Optical transport connectivity services upon request.</w:t>
      </w:r>
    </w:p>
    <w:p w14:paraId="6278CDAC" w14:textId="3FC89AAE" w:rsidR="006058DB" w:rsidRPr="00E62FD5" w:rsidRDefault="006058DB" w:rsidP="005640C6">
      <w:r w:rsidRPr="00E62FD5">
        <w:t>The</w:t>
      </w:r>
      <w:r w:rsidR="00506D73" w:rsidRPr="00E62FD5">
        <w:t xml:space="preserve"> </w:t>
      </w:r>
      <w:r w:rsidR="00FF1F8E">
        <w:t xml:space="preserve">functionality of the </w:t>
      </w:r>
      <w:r w:rsidR="00506D73" w:rsidRPr="00E62FD5">
        <w:t xml:space="preserve">OSS/Orchestration layer </w:t>
      </w:r>
      <w:r w:rsidR="00FF1F8E">
        <w:t xml:space="preserve">as well as the interface toward the MDSC are usually operator-specific and outside </w:t>
      </w:r>
      <w:r w:rsidR="00506D73" w:rsidRPr="00E62FD5">
        <w:t>the scope of this draft</w:t>
      </w:r>
      <w:r w:rsidR="00CA15B9" w:rsidRPr="00E62FD5">
        <w:t>.</w:t>
      </w:r>
      <w:r w:rsidR="00FF1F8E">
        <w:t xml:space="preserve"> This document assumes that the </w:t>
      </w:r>
      <w:r w:rsidR="00FF1F8E" w:rsidRPr="00FF1F8E">
        <w:t xml:space="preserve">OSS/Orchestrator requests MDSC to setup L2VPN/L3VPN services through mechanisms </w:t>
      </w:r>
      <w:r w:rsidR="00FF1F8E" w:rsidRPr="00B50EBB">
        <w:t>which are outside the scope of the draft</w:t>
      </w:r>
      <w:r w:rsidR="00FF1F8E">
        <w:t>.</w:t>
      </w:r>
    </w:p>
    <w:p w14:paraId="4F773A4B" w14:textId="0DE2D696" w:rsidR="00205F44" w:rsidRPr="00E62FD5" w:rsidRDefault="006058DB" w:rsidP="005640C6">
      <w:r w:rsidRPr="00E62FD5">
        <w:t>There are two main cases</w:t>
      </w:r>
      <w:r w:rsidR="009A5463" w:rsidRPr="00E62FD5">
        <w:t xml:space="preserve"> </w:t>
      </w:r>
      <w:r w:rsidR="00762554">
        <w:t>when</w:t>
      </w:r>
      <w:r w:rsidR="00762554" w:rsidRPr="00E62FD5">
        <w:t xml:space="preserve"> </w:t>
      </w:r>
      <w:r w:rsidR="009A5463" w:rsidRPr="00E62FD5">
        <w:t>MDSC</w:t>
      </w:r>
      <w:r w:rsidR="00205F44" w:rsidRPr="00E62FD5">
        <w:t xml:space="preserve"> coordination of underlying PNCs in POI context</w:t>
      </w:r>
      <w:r w:rsidR="00762554">
        <w:t xml:space="preserve"> is initiated</w:t>
      </w:r>
      <w:r w:rsidR="00205F44" w:rsidRPr="00E62FD5">
        <w:t>:</w:t>
      </w:r>
    </w:p>
    <w:p w14:paraId="2C041DEC" w14:textId="3B747593" w:rsidR="00506D73" w:rsidRPr="00E62FD5" w:rsidRDefault="00762554" w:rsidP="00723F72">
      <w:pPr>
        <w:pStyle w:val="RFCListBullet"/>
      </w:pPr>
      <w:r>
        <w:t>Initiated by a request</w:t>
      </w:r>
      <w:r w:rsidR="00CA15B9" w:rsidRPr="00E62FD5">
        <w:t xml:space="preserve"> </w:t>
      </w:r>
      <w:r w:rsidR="009A5463" w:rsidRPr="00E62FD5">
        <w:t xml:space="preserve">from the OSS/Orchestration layer </w:t>
      </w:r>
      <w:r>
        <w:t xml:space="preserve">to setup L2VPN/L3VPN services </w:t>
      </w:r>
      <w:r w:rsidR="009A5463" w:rsidRPr="00E62FD5">
        <w:t>that</w:t>
      </w:r>
      <w:r w:rsidR="00CA15B9" w:rsidRPr="00E62FD5">
        <w:t xml:space="preserve"> </w:t>
      </w:r>
      <w:r>
        <w:t xml:space="preserve">requires </w:t>
      </w:r>
      <w:r w:rsidR="00CA15B9" w:rsidRPr="00E62FD5">
        <w:t>multi-layer/multi-</w:t>
      </w:r>
      <w:r w:rsidR="009A5463" w:rsidRPr="00E62FD5">
        <w:t>domain</w:t>
      </w:r>
      <w:r w:rsidR="00CA15B9" w:rsidRPr="00E62FD5">
        <w:t xml:space="preserve"> coordination.</w:t>
      </w:r>
    </w:p>
    <w:p w14:paraId="34FCB5EF" w14:textId="18E46B98" w:rsidR="00205F44" w:rsidRPr="00E62FD5" w:rsidRDefault="00762554" w:rsidP="00723F72">
      <w:pPr>
        <w:pStyle w:val="RFCListBullet"/>
      </w:pPr>
      <w:r>
        <w:t>Initiated</w:t>
      </w:r>
      <w:r w:rsidRPr="00E62FD5">
        <w:t xml:space="preserve"> </w:t>
      </w:r>
      <w:r w:rsidR="009A5463" w:rsidRPr="00E62FD5">
        <w:t xml:space="preserve">by </w:t>
      </w:r>
      <w:r>
        <w:t xml:space="preserve">the </w:t>
      </w:r>
      <w:r w:rsidR="00205F44" w:rsidRPr="00E62FD5">
        <w:t xml:space="preserve">MDSC </w:t>
      </w:r>
      <w:r w:rsidR="009A5463" w:rsidRPr="00E62FD5">
        <w:t xml:space="preserve">itself </w:t>
      </w:r>
      <w:r>
        <w:t xml:space="preserve">to perform </w:t>
      </w:r>
      <w:r w:rsidR="009A5463" w:rsidRPr="00E62FD5">
        <w:t xml:space="preserve">multi-layer/multi-domain optimizations </w:t>
      </w:r>
      <w:r w:rsidR="00205F44" w:rsidRPr="00E62FD5">
        <w:t>and/</w:t>
      </w:r>
      <w:r w:rsidR="009A5463" w:rsidRPr="00E62FD5">
        <w:t>or maintenance works</w:t>
      </w:r>
      <w:r w:rsidR="00A43492" w:rsidRPr="00E62FD5">
        <w:t>, beyond discovery</w:t>
      </w:r>
      <w:r w:rsidR="00205F44" w:rsidRPr="00E62FD5">
        <w:t xml:space="preserve"> (e.g. rerouting LSPs with their associated services when putting a </w:t>
      </w:r>
      <w:r w:rsidR="00E62FD5">
        <w:t xml:space="preserve">resource, like a </w:t>
      </w:r>
      <w:proofErr w:type="spellStart"/>
      <w:r w:rsidR="00205F44" w:rsidRPr="00E62FD5">
        <w:t>fibre</w:t>
      </w:r>
      <w:proofErr w:type="spellEnd"/>
      <w:r w:rsidR="00E62FD5">
        <w:t>,</w:t>
      </w:r>
      <w:r w:rsidR="00205F44" w:rsidRPr="00E62FD5">
        <w:t xml:space="preserve"> in maintenance </w:t>
      </w:r>
      <w:r w:rsidR="000B2898" w:rsidRPr="00E62FD5">
        <w:t>mode during a maintenance window</w:t>
      </w:r>
      <w:r w:rsidR="00205F44" w:rsidRPr="00E62FD5">
        <w:t>)</w:t>
      </w:r>
      <w:r w:rsidR="000B2898" w:rsidRPr="00E62FD5">
        <w:t xml:space="preserve">. Different </w:t>
      </w:r>
      <w:r w:rsidR="00205F44" w:rsidRPr="00E62FD5">
        <w:t xml:space="preserve">to service fulfillment, the workflows then are not related at all to a service provisioning request </w:t>
      </w:r>
      <w:r>
        <w:t xml:space="preserve">being </w:t>
      </w:r>
      <w:r w:rsidR="00205F44" w:rsidRPr="00E62FD5">
        <w:t>received from the </w:t>
      </w:r>
      <w:r w:rsidR="000B2898" w:rsidRPr="00E62FD5">
        <w:t>OSS/O</w:t>
      </w:r>
      <w:r w:rsidR="00205F44" w:rsidRPr="00E62FD5">
        <w:t>rchestration layer.</w:t>
      </w:r>
    </w:p>
    <w:p w14:paraId="5DDC6B70" w14:textId="5441AD2A" w:rsidR="000B2898" w:rsidRPr="00885267" w:rsidRDefault="000B2898" w:rsidP="000B2898">
      <w:r w:rsidRPr="00ED789A">
        <w:t>Above two MDSC workflow cases are in the scope of this draft.</w:t>
      </w:r>
      <w:r w:rsidR="00FD61A2">
        <w:t xml:space="preserve"> The workflow initiation is transparent at the MPI.</w:t>
      </w:r>
    </w:p>
    <w:p w14:paraId="105AD798" w14:textId="1E19BB5E" w:rsidR="008C6AAA" w:rsidRPr="00E62FD5" w:rsidRDefault="00762554" w:rsidP="00E33E77">
      <w:pPr>
        <w:pStyle w:val="Heading2"/>
      </w:pPr>
      <w:bookmarkStart w:id="43" w:name="_Toc53130235"/>
      <w:bookmarkStart w:id="44" w:name="_Toc68604091"/>
      <w:r>
        <w:t>L2/L3VPN</w:t>
      </w:r>
      <w:r w:rsidR="002C6A4A">
        <w:t xml:space="preserve"> </w:t>
      </w:r>
      <w:r w:rsidR="00E33E77" w:rsidRPr="00E62FD5">
        <w:t xml:space="preserve">Service Request </w:t>
      </w:r>
      <w:r w:rsidR="003B0B6A" w:rsidRPr="00E62FD5">
        <w:t>in North Bound of MDSC</w:t>
      </w:r>
      <w:bookmarkEnd w:id="43"/>
      <w:bookmarkEnd w:id="44"/>
    </w:p>
    <w:p w14:paraId="080D98D8" w14:textId="20F88A70" w:rsidR="00DC489B" w:rsidRDefault="000B2898" w:rsidP="000135F0">
      <w:r w:rsidRPr="002C6A4A">
        <w:t xml:space="preserve">As explained in section </w:t>
      </w:r>
      <w:r w:rsidR="00B47D12">
        <w:t>2</w:t>
      </w:r>
      <w:r w:rsidRPr="002C6A4A">
        <w:t xml:space="preserve">, </w:t>
      </w:r>
      <w:r w:rsidR="00762554">
        <w:t xml:space="preserve">the </w:t>
      </w:r>
      <w:r w:rsidRPr="002C6A4A">
        <w:t>OSS/O</w:t>
      </w:r>
      <w:r w:rsidR="00E26B56" w:rsidRPr="002C6A4A">
        <w:t xml:space="preserve">rchestration layer </w:t>
      </w:r>
      <w:r w:rsidR="000135F0" w:rsidRPr="002C6A4A">
        <w:t>can request</w:t>
      </w:r>
      <w:r w:rsidR="00E26B56" w:rsidRPr="002C6A4A">
        <w:t xml:space="preserve"> </w:t>
      </w:r>
      <w:r w:rsidR="00762554">
        <w:t xml:space="preserve">the MDSC to </w:t>
      </w:r>
      <w:r w:rsidR="00AA524F">
        <w:t>setup of</w:t>
      </w:r>
      <w:r w:rsidR="00762554">
        <w:t xml:space="preserve"> </w:t>
      </w:r>
      <w:r w:rsidR="00E91373" w:rsidRPr="002C6A4A">
        <w:t>L2/</w:t>
      </w:r>
      <w:r w:rsidR="000135F0" w:rsidRPr="002C6A4A">
        <w:t>L3</w:t>
      </w:r>
      <w:r w:rsidR="00762554">
        <w:t>VPN</w:t>
      </w:r>
      <w:r w:rsidR="00E26B56" w:rsidRPr="002C6A4A">
        <w:t xml:space="preserve"> </w:t>
      </w:r>
      <w:r w:rsidR="000135F0" w:rsidRPr="002C6A4A">
        <w:t xml:space="preserve">services </w:t>
      </w:r>
      <w:r w:rsidR="00E26B56" w:rsidRPr="002C6A4A">
        <w:t>(</w:t>
      </w:r>
      <w:r w:rsidR="000135F0" w:rsidRPr="002C6A4A">
        <w:t xml:space="preserve">with </w:t>
      </w:r>
      <w:r w:rsidR="002C6A4A">
        <w:t xml:space="preserve">or without </w:t>
      </w:r>
      <w:r w:rsidR="000135F0" w:rsidRPr="002C6A4A">
        <w:t>TE requirements</w:t>
      </w:r>
      <w:r w:rsidR="00E26B56" w:rsidRPr="002C6A4A">
        <w:t>)</w:t>
      </w:r>
      <w:r w:rsidR="00762554" w:rsidRPr="002C6A4A">
        <w:t>.</w:t>
      </w:r>
    </w:p>
    <w:p w14:paraId="096A36FA" w14:textId="4B92162C" w:rsidR="00B50EBB" w:rsidRDefault="00DC489B" w:rsidP="000135F0">
      <w:r>
        <w:t xml:space="preserve">Although the interface between the OSS/Orchestration </w:t>
      </w:r>
      <w:proofErr w:type="gramStart"/>
      <w:r>
        <w:t>layer</w:t>
      </w:r>
      <w:proofErr w:type="gramEnd"/>
      <w:r>
        <w:t xml:space="preserve"> is usually operator-specific, </w:t>
      </w:r>
      <w:r w:rsidR="00B50EBB" w:rsidRPr="00B50EBB">
        <w:t xml:space="preserve">ideally it </w:t>
      </w:r>
      <w:r w:rsidR="00B50EBB">
        <w:t xml:space="preserve">would </w:t>
      </w:r>
      <w:r w:rsidR="00B50EBB" w:rsidRPr="00B50EBB">
        <w:t>be using a RESTCONF/YANG interface with more abstracted version of the MPI YANG data models used for network configuration (e.g. L3NM, L2NM)</w:t>
      </w:r>
      <w:r w:rsidR="00B50EBB">
        <w:t>.</w:t>
      </w:r>
    </w:p>
    <w:p w14:paraId="0CAD59E8" w14:textId="554A16BA" w:rsidR="000135F0" w:rsidRDefault="007A3A93" w:rsidP="000135F0">
      <w:r w:rsidRPr="00002975">
        <w:rPr>
          <w:bCs/>
        </w:rPr>
        <w:fldChar w:fldCharType="begin"/>
      </w:r>
      <w:r w:rsidRPr="00002975">
        <w:rPr>
          <w:bCs/>
        </w:rPr>
        <w:instrText xml:space="preserve"> REF _Ref47973570 \r \h </w:instrText>
      </w:r>
      <w:r>
        <w:rPr>
          <w:bCs/>
        </w:rPr>
        <w:instrText xml:space="preserve"> \* MERGEFORMAT </w:instrText>
      </w:r>
      <w:r w:rsidRPr="00002975">
        <w:rPr>
          <w:bCs/>
        </w:rPr>
      </w:r>
      <w:r w:rsidRPr="00002975">
        <w:rPr>
          <w:bCs/>
        </w:rPr>
        <w:fldChar w:fldCharType="separate"/>
      </w:r>
      <w:r w:rsidR="0080054C">
        <w:rPr>
          <w:bCs/>
        </w:rPr>
        <w:t>Figure 2</w:t>
      </w:r>
      <w:r w:rsidRPr="00002975">
        <w:rPr>
          <w:bCs/>
        </w:rPr>
        <w:fldChar w:fldCharType="end"/>
      </w:r>
      <w:r w:rsidRPr="00002975">
        <w:rPr>
          <w:bCs/>
        </w:rPr>
        <w:t xml:space="preserve"> </w:t>
      </w:r>
      <w:r w:rsidR="000135F0" w:rsidRPr="002C6A4A">
        <w:t xml:space="preserve">shows </w:t>
      </w:r>
      <w:r w:rsidR="00DC489B">
        <w:t xml:space="preserve">an example of a possible </w:t>
      </w:r>
      <w:r w:rsidR="000135F0" w:rsidRPr="002C6A4A">
        <w:t xml:space="preserve">control flow between </w:t>
      </w:r>
      <w:r w:rsidR="00DC489B">
        <w:t xml:space="preserve">the </w:t>
      </w:r>
      <w:r w:rsidR="00D50BF9" w:rsidRPr="002C6A4A">
        <w:t xml:space="preserve">OSS/Orchestration layer </w:t>
      </w:r>
      <w:r w:rsidR="000135F0" w:rsidRPr="002C6A4A">
        <w:t xml:space="preserve">and </w:t>
      </w:r>
      <w:r w:rsidR="00DC489B">
        <w:t xml:space="preserve">the </w:t>
      </w:r>
      <w:r w:rsidR="00D50BF9" w:rsidRPr="002C6A4A">
        <w:t>MDSC</w:t>
      </w:r>
      <w:r w:rsidR="000135F0" w:rsidRPr="002C6A4A">
        <w:t xml:space="preserve"> to instantiate L2/L3VPN service</w:t>
      </w:r>
      <w:r w:rsidR="00DC489B">
        <w:t xml:space="preserve">s, using </w:t>
      </w:r>
      <w:r w:rsidR="006A1DC3">
        <w:t xml:space="preserve">the </w:t>
      </w:r>
      <w:r w:rsidR="00DC489B">
        <w:t>YANG models under definition in</w:t>
      </w:r>
      <w:r w:rsidR="006A1DC3">
        <w:t xml:space="preserve"> [VN], [L2NM], [L3NM] and [TSM]</w:t>
      </w:r>
      <w:r w:rsidR="000135F0" w:rsidRPr="002C6A4A">
        <w:t>.</w:t>
      </w:r>
    </w:p>
    <w:p w14:paraId="2A35A0E6" w14:textId="0FC2ECD4" w:rsidR="00D50BF9" w:rsidRPr="002C6A4A" w:rsidRDefault="00D50BF9" w:rsidP="00D50BF9">
      <w:pPr>
        <w:pStyle w:val="RFCFigure"/>
      </w:pPr>
      <w:r w:rsidRPr="002C6A4A">
        <w:lastRenderedPageBreak/>
        <w:t xml:space="preserve">            +-------------------------------------------+</w:t>
      </w:r>
    </w:p>
    <w:p w14:paraId="666A7091" w14:textId="77777777" w:rsidR="00D50BF9" w:rsidRPr="002C6A4A" w:rsidRDefault="00D50BF9" w:rsidP="00D50BF9">
      <w:pPr>
        <w:pStyle w:val="RFCFigure"/>
      </w:pPr>
      <w:r w:rsidRPr="002C6A4A">
        <w:t xml:space="preserve">            |    </w:t>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t xml:space="preserve">  |</w:t>
      </w:r>
    </w:p>
    <w:p w14:paraId="1C6D62CA" w14:textId="77777777" w:rsidR="00D50BF9" w:rsidRPr="002C6A4A" w:rsidRDefault="00D50BF9" w:rsidP="00D50BF9">
      <w:pPr>
        <w:pStyle w:val="RFCFigure"/>
      </w:pPr>
      <w:r w:rsidRPr="002C6A4A">
        <w:t xml:space="preserve">            |          OSS/Orchestration layer          |</w:t>
      </w:r>
    </w:p>
    <w:p w14:paraId="2B739961" w14:textId="77777777" w:rsidR="00D50BF9" w:rsidRPr="002C6A4A" w:rsidRDefault="00D50BF9" w:rsidP="00D50BF9">
      <w:pPr>
        <w:pStyle w:val="RFCFigure"/>
      </w:pPr>
      <w:r w:rsidRPr="002C6A4A">
        <w:t xml:space="preserve">            |                                           |</w:t>
      </w:r>
    </w:p>
    <w:p w14:paraId="0CCFE859" w14:textId="44042C40" w:rsidR="00D50BF9" w:rsidRPr="00AC1304" w:rsidRDefault="00D50BF9" w:rsidP="00D50BF9">
      <w:pPr>
        <w:pStyle w:val="RFCFigure"/>
      </w:pPr>
      <w:r w:rsidRPr="002C6A4A">
        <w:t xml:space="preserve">            </w:t>
      </w:r>
      <w:r w:rsidR="00830182" w:rsidRPr="00AC1304">
        <w:t>+-------</w:t>
      </w:r>
      <w:r w:rsidR="00830182">
        <w:t>-</w:t>
      </w:r>
      <w:r w:rsidR="00830182" w:rsidRPr="00AC1304">
        <w:t>------------</w:t>
      </w:r>
      <w:r w:rsidR="00791F7E">
        <w:t>-</w:t>
      </w:r>
      <w:r w:rsidR="00830182" w:rsidRPr="00AC1304">
        <w:t>--</w:t>
      </w:r>
      <w:r w:rsidR="00791F7E">
        <w:t>+</w:t>
      </w:r>
      <w:r w:rsidR="00830182" w:rsidRPr="00AC1304">
        <w:t>--------</w:t>
      </w:r>
      <w:r w:rsidR="00830182">
        <w:t>--</w:t>
      </w:r>
      <w:r w:rsidR="00830182" w:rsidRPr="00AC1304">
        <w:t>---------+</w:t>
      </w:r>
    </w:p>
    <w:p w14:paraId="1F114419" w14:textId="77777777" w:rsidR="00830182" w:rsidRPr="00AD0062" w:rsidRDefault="00830182" w:rsidP="00830182">
      <w:pPr>
        <w:pStyle w:val="RFCFigure"/>
      </w:pPr>
      <w:r w:rsidRPr="00AD0062">
        <w:tab/>
      </w:r>
      <w:r w:rsidRPr="00AD0062">
        <w:tab/>
      </w:r>
      <w:r w:rsidRPr="00AD0062">
        <w:tab/>
      </w:r>
      <w:r w:rsidRPr="00AD0062">
        <w:tab/>
      </w:r>
      <w:r w:rsidRPr="00AD0062">
        <w:tab/>
        <w:t xml:space="preserve"> </w:t>
      </w:r>
      <w:r w:rsidRPr="00AD0062">
        <w:tab/>
        <w:t xml:space="preserve">  </w:t>
      </w:r>
      <w:r>
        <w:t xml:space="preserve"> </w:t>
      </w:r>
      <w:r w:rsidRPr="00AD0062">
        <w:t xml:space="preserve">       </w:t>
      </w:r>
      <w:r>
        <w:t xml:space="preserve">     </w:t>
      </w:r>
      <w:r w:rsidR="00791F7E">
        <w:t xml:space="preserve"> </w:t>
      </w:r>
      <w:r>
        <w:t xml:space="preserve"> </w:t>
      </w:r>
      <w:r w:rsidRPr="00AD0062">
        <w:t xml:space="preserve"> </w:t>
      </w:r>
      <w:r w:rsidR="00791F7E">
        <w:t>|</w:t>
      </w:r>
      <w:r w:rsidRPr="00AD0062">
        <w:t xml:space="preserve">        </w:t>
      </w:r>
      <w:r>
        <w:t xml:space="preserve"> </w:t>
      </w:r>
    </w:p>
    <w:p w14:paraId="746E3B89" w14:textId="6D5FE791" w:rsidR="00D50BF9" w:rsidRPr="003E3DC6" w:rsidRDefault="00D50BF9" w:rsidP="00D50BF9">
      <w:pPr>
        <w:pStyle w:val="RFCFigure"/>
      </w:pPr>
      <w:r w:rsidRPr="00AC1304">
        <w:t xml:space="preserve">    </w:t>
      </w:r>
      <w:r w:rsidR="00830182">
        <w:t xml:space="preserve">  </w:t>
      </w:r>
      <w:r w:rsidR="00813540">
        <w:t xml:space="preserve">        </w:t>
      </w:r>
      <w:proofErr w:type="gramStart"/>
      <w:r w:rsidR="00813540" w:rsidRPr="00AD0062">
        <w:t>1.</w:t>
      </w:r>
      <w:r w:rsidR="00813540">
        <w:t>VN</w:t>
      </w:r>
      <w:proofErr w:type="gramEnd"/>
      <w:r w:rsidR="00813540">
        <w:t xml:space="preserve">    </w:t>
      </w:r>
      <w:r w:rsidRPr="00AC1304">
        <w:t xml:space="preserve">2. </w:t>
      </w:r>
      <w:r w:rsidR="00DC489B">
        <w:t>L2/L3NM</w:t>
      </w:r>
      <w:r w:rsidR="00DC489B" w:rsidRPr="00AC1304">
        <w:t xml:space="preserve"> </w:t>
      </w:r>
      <w:proofErr w:type="gramStart"/>
      <w:r w:rsidRPr="00AC1304">
        <w:t xml:space="preserve">&amp;  </w:t>
      </w:r>
      <w:r w:rsidR="00830182">
        <w:t>|</w:t>
      </w:r>
      <w:proofErr w:type="gramEnd"/>
      <w:r w:rsidR="00830182" w:rsidRPr="00AC1304">
        <w:t xml:space="preserve">           </w:t>
      </w:r>
      <w:r w:rsidR="00830182">
        <w:t xml:space="preserve"> </w:t>
      </w:r>
      <w:r w:rsidR="00791F7E" w:rsidRPr="00AD0062">
        <w:t>^</w:t>
      </w:r>
    </w:p>
    <w:p w14:paraId="43EEE969" w14:textId="22052C3E" w:rsidR="00D50BF9" w:rsidRPr="00AC1304" w:rsidRDefault="00D50BF9" w:rsidP="00D50BF9">
      <w:pPr>
        <w:pStyle w:val="RFCFigure"/>
      </w:pPr>
      <w:r w:rsidRPr="00DC489B">
        <w:t xml:space="preserve">       </w:t>
      </w:r>
      <w:r w:rsidR="00830182">
        <w:t xml:space="preserve">     </w:t>
      </w:r>
      <w:r w:rsidR="00813540">
        <w:t xml:space="preserve">    </w:t>
      </w:r>
      <w:r w:rsidR="00791F7E">
        <w:t xml:space="preserve">| </w:t>
      </w:r>
      <w:r w:rsidR="00813540">
        <w:t xml:space="preserve">         </w:t>
      </w:r>
      <w:r w:rsidR="00DC489B">
        <w:t xml:space="preserve">TSM </w:t>
      </w:r>
      <w:r w:rsidR="00DC489B" w:rsidRPr="00AC1304">
        <w:t xml:space="preserve">    </w:t>
      </w:r>
      <w:r w:rsidR="00791F7E">
        <w:t xml:space="preserve"> </w:t>
      </w:r>
      <w:r w:rsidR="00830182">
        <w:t>|</w:t>
      </w:r>
      <w:r w:rsidR="00830182" w:rsidRPr="00AC1304">
        <w:t xml:space="preserve">     </w:t>
      </w:r>
      <w:r w:rsidR="00791F7E">
        <w:t xml:space="preserve"> </w:t>
      </w:r>
      <w:r w:rsidR="00830182" w:rsidRPr="00AC1304">
        <w:t xml:space="preserve">  </w:t>
      </w:r>
      <w:r w:rsidR="00830182">
        <w:t xml:space="preserve"> </w:t>
      </w:r>
      <w:r w:rsidR="00830182" w:rsidRPr="00AC1304">
        <w:t xml:space="preserve">   </w:t>
      </w:r>
      <w:r w:rsidR="00791F7E" w:rsidRPr="00AD0062">
        <w:t>|</w:t>
      </w:r>
    </w:p>
    <w:p w14:paraId="3F7D37B0" w14:textId="505E283B" w:rsidR="00D50BF9" w:rsidRPr="00AC1304" w:rsidRDefault="00D50BF9" w:rsidP="00D50BF9">
      <w:pPr>
        <w:pStyle w:val="RFCFigure"/>
      </w:pPr>
      <w:r w:rsidRPr="00AC1304">
        <w:t xml:space="preserve">             </w:t>
      </w:r>
      <w:r w:rsidR="00813540">
        <w:t xml:space="preserve">   </w:t>
      </w:r>
      <w:r w:rsidR="00791F7E">
        <w:t>|</w:t>
      </w:r>
      <w:r w:rsidR="00813540">
        <w:t xml:space="preserve">           </w:t>
      </w:r>
      <w:r w:rsidRPr="00AC1304">
        <w:t xml:space="preserve">|      </w:t>
      </w:r>
      <w:r w:rsidR="00791F7E">
        <w:t xml:space="preserve"> </w:t>
      </w:r>
      <w:r w:rsidR="00830182">
        <w:t>|</w:t>
      </w:r>
      <w:r w:rsidR="00830182" w:rsidRPr="00AC1304">
        <w:t xml:space="preserve">        </w:t>
      </w:r>
      <w:r w:rsidR="00830182">
        <w:t xml:space="preserve"> </w:t>
      </w:r>
      <w:r w:rsidR="00830182" w:rsidRPr="00AC1304">
        <w:t xml:space="preserve">   </w:t>
      </w:r>
      <w:r w:rsidRPr="00AC1304">
        <w:t>|</w:t>
      </w:r>
    </w:p>
    <w:p w14:paraId="41CE2CE9" w14:textId="694B5484" w:rsidR="00D50BF9" w:rsidRPr="00AC1304" w:rsidRDefault="00D50BF9" w:rsidP="00D50BF9">
      <w:pPr>
        <w:pStyle w:val="RFCFigure"/>
      </w:pPr>
      <w:r w:rsidRPr="00AC1304">
        <w:t xml:space="preserve">             </w:t>
      </w:r>
      <w:r w:rsidR="00813540">
        <w:t xml:space="preserve">   </w:t>
      </w:r>
      <w:r w:rsidR="00791F7E">
        <w:t>|</w:t>
      </w:r>
      <w:r w:rsidR="00813540">
        <w:t xml:space="preserve">         </w:t>
      </w:r>
      <w:r w:rsidR="00791F7E">
        <w:t xml:space="preserve">  </w:t>
      </w:r>
      <w:r w:rsidRPr="00AC1304">
        <w:t xml:space="preserve">|      </w:t>
      </w:r>
      <w:r w:rsidR="00791F7E">
        <w:t xml:space="preserve"> </w:t>
      </w:r>
      <w:r w:rsidR="00830182">
        <w:t>|</w:t>
      </w:r>
      <w:r w:rsidR="00830182" w:rsidRPr="00AC1304">
        <w:t xml:space="preserve">    </w:t>
      </w:r>
      <w:r w:rsidR="00791F7E">
        <w:t xml:space="preserve"> </w:t>
      </w:r>
      <w:r w:rsidR="00830182" w:rsidRPr="00AC1304">
        <w:t xml:space="preserve">   </w:t>
      </w:r>
      <w:r w:rsidR="00830182">
        <w:t xml:space="preserve"> </w:t>
      </w:r>
      <w:r w:rsidR="00830182" w:rsidRPr="00AC1304">
        <w:t xml:space="preserve">   </w:t>
      </w:r>
      <w:r w:rsidRPr="00AC1304">
        <w:t>|</w:t>
      </w:r>
    </w:p>
    <w:p w14:paraId="1D9DB58C" w14:textId="44621F6B" w:rsidR="00813540" w:rsidRDefault="00D50BF9" w:rsidP="00D50BF9">
      <w:pPr>
        <w:pStyle w:val="RFCFigure"/>
      </w:pPr>
      <w:r w:rsidRPr="00AC1304">
        <w:t xml:space="preserve">             </w:t>
      </w:r>
      <w:r w:rsidR="00813540">
        <w:t xml:space="preserve">   </w:t>
      </w:r>
      <w:proofErr w:type="gramStart"/>
      <w:r w:rsidR="00791F7E">
        <w:t>v</w:t>
      </w:r>
      <w:proofErr w:type="gramEnd"/>
      <w:r w:rsidR="00813540">
        <w:t xml:space="preserve">         </w:t>
      </w:r>
      <w:r w:rsidR="00791F7E">
        <w:t xml:space="preserve">  </w:t>
      </w:r>
      <w:proofErr w:type="spellStart"/>
      <w:r w:rsidRPr="00AC1304">
        <w:t>v</w:t>
      </w:r>
      <w:proofErr w:type="spellEnd"/>
      <w:r w:rsidRPr="00AC1304">
        <w:t xml:space="preserve">      </w:t>
      </w:r>
      <w:r w:rsidR="00791F7E">
        <w:t xml:space="preserve"> </w:t>
      </w:r>
      <w:r w:rsidR="00813540">
        <w:t xml:space="preserve">|      </w:t>
      </w:r>
      <w:r w:rsidR="00813540" w:rsidRPr="00AD0062">
        <w:t>3. Update VN</w:t>
      </w:r>
    </w:p>
    <w:p w14:paraId="3227D633" w14:textId="4F729AEF" w:rsidR="00791F7E" w:rsidRDefault="00D50BF9" w:rsidP="00D50BF9">
      <w:pPr>
        <w:pStyle w:val="RFCFigure"/>
      </w:pPr>
      <w:r w:rsidRPr="00DC489B">
        <w:t xml:space="preserve">                    </w:t>
      </w:r>
      <w:r w:rsidR="00830182">
        <w:t xml:space="preserve"> </w:t>
      </w:r>
      <w:r w:rsidRPr="00AC1304">
        <w:t xml:space="preserve">       </w:t>
      </w:r>
      <w:r w:rsidR="00830182">
        <w:t xml:space="preserve">     </w:t>
      </w:r>
      <w:r w:rsidR="00791F7E">
        <w:t xml:space="preserve">   </w:t>
      </w:r>
      <w:r w:rsidR="00830182">
        <w:t>|</w:t>
      </w:r>
    </w:p>
    <w:p w14:paraId="27B80F77" w14:textId="77777777" w:rsidR="00DC489B" w:rsidRPr="002C6A4A" w:rsidRDefault="00DC489B" w:rsidP="00DC489B">
      <w:pPr>
        <w:pStyle w:val="RFCFigure"/>
      </w:pPr>
      <w:r w:rsidRPr="002C6A4A">
        <w:t xml:space="preserve">            +--------------------</w:t>
      </w:r>
      <w:r w:rsidR="00791F7E">
        <w:t>-</w:t>
      </w:r>
      <w:r w:rsidRPr="002C6A4A">
        <w:t>--</w:t>
      </w:r>
      <w:r w:rsidR="00791F7E">
        <w:t>+</w:t>
      </w:r>
      <w:r w:rsidRPr="002C6A4A">
        <w:t>-------------------+</w:t>
      </w:r>
    </w:p>
    <w:p w14:paraId="5B35FDCE" w14:textId="77777777" w:rsidR="00DC489B" w:rsidRPr="002C6A4A" w:rsidRDefault="00DC489B" w:rsidP="00DC489B">
      <w:pPr>
        <w:pStyle w:val="RFCFigure"/>
      </w:pPr>
      <w:r w:rsidRPr="002C6A4A">
        <w:t xml:space="preserve">            |    </w:t>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t xml:space="preserve">  |</w:t>
      </w:r>
    </w:p>
    <w:p w14:paraId="41569CCE" w14:textId="77777777" w:rsidR="00DC489B" w:rsidRPr="002C6A4A" w:rsidRDefault="00DC489B" w:rsidP="00DC489B">
      <w:pPr>
        <w:pStyle w:val="RFCFigure"/>
      </w:pPr>
      <w:r w:rsidRPr="002C6A4A">
        <w:t xml:space="preserve">            |          </w:t>
      </w:r>
      <w:r>
        <w:t xml:space="preserve">        MDSC</w:t>
      </w:r>
      <w:r w:rsidRPr="002C6A4A">
        <w:t xml:space="preserve">          </w:t>
      </w:r>
      <w:r>
        <w:t xml:space="preserve">           </w:t>
      </w:r>
      <w:r w:rsidRPr="002C6A4A">
        <w:t>|</w:t>
      </w:r>
    </w:p>
    <w:p w14:paraId="32CA63ED" w14:textId="77777777" w:rsidR="00DC489B" w:rsidRPr="002C6A4A" w:rsidRDefault="00DC489B" w:rsidP="00DC489B">
      <w:pPr>
        <w:pStyle w:val="RFCFigure"/>
      </w:pPr>
      <w:r w:rsidRPr="002C6A4A">
        <w:t xml:space="preserve">            |                                           |</w:t>
      </w:r>
    </w:p>
    <w:p w14:paraId="196853D1" w14:textId="77777777" w:rsidR="00DC489B" w:rsidRPr="00AD0062" w:rsidRDefault="00DC489B" w:rsidP="00DC489B">
      <w:pPr>
        <w:pStyle w:val="RFCFigure"/>
      </w:pPr>
      <w:r w:rsidRPr="002C6A4A">
        <w:t xml:space="preserve">            </w:t>
      </w:r>
      <w:r w:rsidRPr="00AD0062">
        <w:t>+-------</w:t>
      </w:r>
      <w:r>
        <w:t>-</w:t>
      </w:r>
      <w:r w:rsidRPr="00AD0062">
        <w:t>------------------------</w:t>
      </w:r>
      <w:r>
        <w:t>-</w:t>
      </w:r>
      <w:r w:rsidRPr="00AD0062">
        <w:t>----------+</w:t>
      </w:r>
    </w:p>
    <w:p w14:paraId="032E5930" w14:textId="77777777" w:rsidR="00D50BF9" w:rsidRPr="002C6A4A" w:rsidRDefault="00D50BF9" w:rsidP="00D50BF9">
      <w:pPr>
        <w:pStyle w:val="RFCFigure"/>
      </w:pPr>
    </w:p>
    <w:p w14:paraId="24202B01" w14:textId="77777777" w:rsidR="00D50BF9" w:rsidRPr="002C6A4A" w:rsidRDefault="00D50BF9" w:rsidP="00D50BF9">
      <w:pPr>
        <w:pStyle w:val="Caption"/>
      </w:pPr>
      <w:bookmarkStart w:id="45" w:name="_Ref47973570"/>
      <w:r w:rsidRPr="002C6A4A">
        <w:t>Service Request Process</w:t>
      </w:r>
      <w:bookmarkEnd w:id="45"/>
    </w:p>
    <w:p w14:paraId="190EA8D2" w14:textId="5BEB3EC7" w:rsidR="000135F0" w:rsidRDefault="00BE6FCE" w:rsidP="000135F0">
      <w:pPr>
        <w:pStyle w:val="RFCListBullet"/>
      </w:pPr>
      <w:r>
        <w:t xml:space="preserve">The </w:t>
      </w:r>
      <w:r w:rsidR="000135F0">
        <w:t xml:space="preserve">VN YANG </w:t>
      </w:r>
      <w:r w:rsidR="006A1DC3">
        <w:t xml:space="preserve">model </w:t>
      </w:r>
      <w:r>
        <w:t xml:space="preserve">[VN], whose primary focus is the CMI, can also be used to provide </w:t>
      </w:r>
      <w:r w:rsidR="000135F0">
        <w:t>VN Service configuration</w:t>
      </w:r>
      <w:r w:rsidR="00E74B29">
        <w:t xml:space="preserve"> </w:t>
      </w:r>
      <w:r w:rsidR="006A1DC3" w:rsidRPr="00AD0062">
        <w:t xml:space="preserve">from </w:t>
      </w:r>
      <w:proofErr w:type="spellStart"/>
      <w:proofErr w:type="gramStart"/>
      <w:r w:rsidR="006A1DC3" w:rsidRPr="00AD0062">
        <w:t>a</w:t>
      </w:r>
      <w:proofErr w:type="spellEnd"/>
      <w:proofErr w:type="gramEnd"/>
      <w:r w:rsidR="006A1DC3" w:rsidRPr="00AD0062">
        <w:t xml:space="preserve"> orchestrated connectivity service point of view</w:t>
      </w:r>
      <w:r w:rsidR="006A1DC3">
        <w:t>, when the L2/L3VPN service has TE requirements</w:t>
      </w:r>
      <w:r w:rsidR="000135F0">
        <w:t xml:space="preserve">. </w:t>
      </w:r>
      <w:r w:rsidR="006A1DC3">
        <w:t>This model is not used to setup L2/L3VPN service with no TE requirements.</w:t>
      </w:r>
    </w:p>
    <w:p w14:paraId="626F4419" w14:textId="77777777" w:rsidR="000135F0" w:rsidRDefault="000135F0" w:rsidP="000135F0">
      <w:pPr>
        <w:pStyle w:val="RFCListBullet"/>
        <w:numPr>
          <w:ilvl w:val="1"/>
          <w:numId w:val="16"/>
        </w:numPr>
        <w:tabs>
          <w:tab w:val="clear" w:pos="1296"/>
        </w:tabs>
      </w:pPr>
      <w:r>
        <w:t xml:space="preserve">It provides the profile of VN in terms of VN members, each of which corresponds to an edge-to-edge link between customer end-points (VNAPs). It also provides the mappings between the VNAPs with the LTPs and between the connectivity matrix with the VN member from which the associated traffic matrix (e.g., bandwidth, latency, protection level, etc.) of VN member is expressed (i.e., via the TE-topology’s connectivity matrix). </w:t>
      </w:r>
    </w:p>
    <w:p w14:paraId="61945BAE" w14:textId="77777777" w:rsidR="000135F0" w:rsidRDefault="000135F0" w:rsidP="000135F0">
      <w:pPr>
        <w:pStyle w:val="RFCListBullet"/>
        <w:numPr>
          <w:ilvl w:val="1"/>
          <w:numId w:val="16"/>
        </w:numPr>
        <w:tabs>
          <w:tab w:val="clear" w:pos="1296"/>
        </w:tabs>
      </w:pPr>
      <w:r>
        <w:t xml:space="preserve">The model also provides VN-level preference information (e.g., VN member diversity) and VN-level admin-status and operational-status. </w:t>
      </w:r>
    </w:p>
    <w:p w14:paraId="4C52AAA2" w14:textId="59E594AF" w:rsidR="000135F0" w:rsidRPr="00723F72" w:rsidRDefault="00BE6FCE" w:rsidP="000135F0">
      <w:pPr>
        <w:pStyle w:val="RFCListBullet"/>
      </w:pPr>
      <w:r w:rsidRPr="00723F72">
        <w:t>The</w:t>
      </w:r>
      <w:r w:rsidR="00E03C56" w:rsidRPr="00723F72">
        <w:t xml:space="preserve"> L2NM</w:t>
      </w:r>
      <w:r w:rsidR="00F36068" w:rsidRPr="00723F72">
        <w:t xml:space="preserve"> </w:t>
      </w:r>
      <w:r w:rsidR="006A1DC3">
        <w:t xml:space="preserve">YANG model </w:t>
      </w:r>
      <w:r w:rsidR="00F36068" w:rsidRPr="00723F72">
        <w:t>[</w:t>
      </w:r>
      <w:r w:rsidRPr="00723F72">
        <w:t>L2NM</w:t>
      </w:r>
      <w:r w:rsidR="00F36068" w:rsidRPr="00723F72">
        <w:t>]</w:t>
      </w:r>
      <w:r w:rsidRPr="00723F72">
        <w:t>,</w:t>
      </w:r>
      <w:r w:rsidR="000135F0" w:rsidRPr="00723F72">
        <w:t xml:space="preserve"> </w:t>
      </w:r>
      <w:commentRangeStart w:id="46"/>
      <w:commentRangeStart w:id="47"/>
      <w:r w:rsidRPr="00AC1304">
        <w:rPr>
          <w:highlight w:val="yellow"/>
        </w:rPr>
        <w:t xml:space="preserve">whose </w:t>
      </w:r>
      <w:r w:rsidR="00F36068" w:rsidRPr="00723F72">
        <w:rPr>
          <w:highlight w:val="yellow"/>
        </w:rPr>
        <w:t xml:space="preserve">primary focus is </w:t>
      </w:r>
      <w:r w:rsidRPr="00AC1304">
        <w:rPr>
          <w:highlight w:val="yellow"/>
        </w:rPr>
        <w:t xml:space="preserve">the </w:t>
      </w:r>
      <w:r w:rsidR="00F36068" w:rsidRPr="00723F72">
        <w:rPr>
          <w:highlight w:val="yellow"/>
        </w:rPr>
        <w:t>MPI</w:t>
      </w:r>
      <w:commentRangeEnd w:id="46"/>
      <w:r w:rsidR="006A1DC3">
        <w:rPr>
          <w:rStyle w:val="CommentReference"/>
        </w:rPr>
        <w:commentReference w:id="46"/>
      </w:r>
      <w:commentRangeEnd w:id="47"/>
      <w:r w:rsidR="00840E9D">
        <w:rPr>
          <w:rStyle w:val="CommentReference"/>
        </w:rPr>
        <w:commentReference w:id="47"/>
      </w:r>
      <w:r w:rsidRPr="00723F72">
        <w:t xml:space="preserve">, can also be used to </w:t>
      </w:r>
      <w:r w:rsidR="000135F0" w:rsidRPr="00723F72">
        <w:t>provide</w:t>
      </w:r>
      <w:r w:rsidR="008D08C7">
        <w:t xml:space="preserve"> </w:t>
      </w:r>
      <w:r w:rsidR="000135F0" w:rsidRPr="00723F72">
        <w:t>L2VPN service configuration and site information</w:t>
      </w:r>
      <w:r w:rsidR="006A1DC3">
        <w:t>,</w:t>
      </w:r>
      <w:r w:rsidR="000135F0" w:rsidRPr="00723F72">
        <w:t xml:space="preserve"> from </w:t>
      </w:r>
      <w:proofErr w:type="spellStart"/>
      <w:r w:rsidR="000135F0" w:rsidRPr="00723F72">
        <w:t>a</w:t>
      </w:r>
      <w:proofErr w:type="spellEnd"/>
      <w:r w:rsidR="000135F0" w:rsidRPr="00723F72">
        <w:t xml:space="preserve"> </w:t>
      </w:r>
      <w:r w:rsidR="00E03C56" w:rsidRPr="00723F72">
        <w:t xml:space="preserve">orchestrated connectivity </w:t>
      </w:r>
      <w:r w:rsidR="000135F0" w:rsidRPr="00723F72">
        <w:t xml:space="preserve">service point of view. </w:t>
      </w:r>
    </w:p>
    <w:p w14:paraId="1A68D428" w14:textId="03D5E43E" w:rsidR="000135F0" w:rsidRPr="00723F72" w:rsidRDefault="00BE6FCE" w:rsidP="000135F0">
      <w:pPr>
        <w:pStyle w:val="RFCListBullet"/>
      </w:pPr>
      <w:r w:rsidRPr="00723F72">
        <w:t>The</w:t>
      </w:r>
      <w:r w:rsidR="00F36068" w:rsidRPr="00723F72">
        <w:t xml:space="preserve"> L3NM </w:t>
      </w:r>
      <w:r w:rsidR="006A1DC3">
        <w:t xml:space="preserve">YANG model </w:t>
      </w:r>
      <w:r w:rsidR="00F36068" w:rsidRPr="00723F72">
        <w:t>[</w:t>
      </w:r>
      <w:r w:rsidRPr="00723F72">
        <w:t>L3NM</w:t>
      </w:r>
      <w:r w:rsidR="00F36068" w:rsidRPr="00723F72">
        <w:t>]</w:t>
      </w:r>
      <w:r w:rsidRPr="00723F72">
        <w:t xml:space="preserve">, </w:t>
      </w:r>
      <w:commentRangeStart w:id="48"/>
      <w:commentRangeStart w:id="49"/>
      <w:r w:rsidR="006A1DC3" w:rsidRPr="00723F72">
        <w:rPr>
          <w:highlight w:val="yellow"/>
        </w:rPr>
        <w:t xml:space="preserve">whose </w:t>
      </w:r>
      <w:r w:rsidR="00F36068" w:rsidRPr="00723F72">
        <w:rPr>
          <w:highlight w:val="yellow"/>
        </w:rPr>
        <w:t xml:space="preserve">primary focus is </w:t>
      </w:r>
      <w:r w:rsidRPr="00AC1304">
        <w:rPr>
          <w:highlight w:val="yellow"/>
        </w:rPr>
        <w:t xml:space="preserve">the </w:t>
      </w:r>
      <w:r w:rsidR="00F36068" w:rsidRPr="00723F72">
        <w:rPr>
          <w:highlight w:val="yellow"/>
        </w:rPr>
        <w:t>MPI</w:t>
      </w:r>
      <w:commentRangeEnd w:id="48"/>
      <w:r w:rsidR="006A1DC3">
        <w:rPr>
          <w:rStyle w:val="CommentReference"/>
        </w:rPr>
        <w:commentReference w:id="48"/>
      </w:r>
      <w:commentRangeEnd w:id="49"/>
      <w:r w:rsidR="00840E9D">
        <w:rPr>
          <w:rStyle w:val="CommentReference"/>
        </w:rPr>
        <w:commentReference w:id="49"/>
      </w:r>
      <w:r w:rsidRPr="00723F72">
        <w:t xml:space="preserve">, can also be used to </w:t>
      </w:r>
      <w:r w:rsidR="000135F0" w:rsidRPr="00723F72">
        <w:t>provide all L3VPN service configuration and site information</w:t>
      </w:r>
      <w:r w:rsidR="006A1DC3">
        <w:t>,</w:t>
      </w:r>
      <w:r w:rsidR="000135F0" w:rsidRPr="00723F72">
        <w:t xml:space="preserve"> from </w:t>
      </w:r>
      <w:proofErr w:type="spellStart"/>
      <w:proofErr w:type="gramStart"/>
      <w:r w:rsidR="000135F0" w:rsidRPr="00723F72">
        <w:t>a</w:t>
      </w:r>
      <w:proofErr w:type="spellEnd"/>
      <w:proofErr w:type="gramEnd"/>
      <w:r w:rsidR="000135F0" w:rsidRPr="00723F72">
        <w:t xml:space="preserve"> </w:t>
      </w:r>
      <w:r w:rsidR="00F36068" w:rsidRPr="00723F72">
        <w:t xml:space="preserve">orchestrated connectivity </w:t>
      </w:r>
      <w:r w:rsidR="000135F0" w:rsidRPr="00723F72">
        <w:t xml:space="preserve">service point of view. </w:t>
      </w:r>
    </w:p>
    <w:p w14:paraId="429FCB10" w14:textId="3FA1C3EA" w:rsidR="000135F0" w:rsidRPr="00AC1304" w:rsidRDefault="000135F0" w:rsidP="000135F0">
      <w:pPr>
        <w:pStyle w:val="RFCListBullet"/>
      </w:pPr>
      <w:r w:rsidRPr="00AC1304">
        <w:t>The TE &amp; Service Mapping YANG model [</w:t>
      </w:r>
      <w:r w:rsidR="006A1DC3">
        <w:t>TSM</w:t>
      </w:r>
      <w:r w:rsidRPr="00AC1304">
        <w:t xml:space="preserve">] provides TE-service mapping as well as site mapping. </w:t>
      </w:r>
    </w:p>
    <w:p w14:paraId="073DF810" w14:textId="2A5B6F7B" w:rsidR="000135F0" w:rsidRPr="00AC1304" w:rsidRDefault="000135F0" w:rsidP="000135F0">
      <w:pPr>
        <w:pStyle w:val="RFCListBullet"/>
        <w:numPr>
          <w:ilvl w:val="1"/>
          <w:numId w:val="16"/>
        </w:numPr>
        <w:tabs>
          <w:tab w:val="clear" w:pos="1296"/>
        </w:tabs>
      </w:pPr>
      <w:r w:rsidRPr="00AC1304">
        <w:lastRenderedPageBreak/>
        <w:t xml:space="preserve">TE-service mapping provides the mapping </w:t>
      </w:r>
      <w:r w:rsidR="006A1DC3">
        <w:t xml:space="preserve">between a </w:t>
      </w:r>
      <w:r w:rsidR="00BE6FCE" w:rsidRPr="00723F72">
        <w:t>L2/</w:t>
      </w:r>
      <w:r w:rsidRPr="00AC1304">
        <w:t xml:space="preserve">L3VPN instance </w:t>
      </w:r>
      <w:r w:rsidR="006A1DC3">
        <w:t>and</w:t>
      </w:r>
      <w:r w:rsidRPr="00AC1304">
        <w:t xml:space="preserve"> the corresponding VN </w:t>
      </w:r>
      <w:commentRangeStart w:id="50"/>
      <w:commentRangeStart w:id="51"/>
      <w:r w:rsidRPr="00723F72">
        <w:rPr>
          <w:highlight w:val="yellow"/>
        </w:rPr>
        <w:t>instance</w:t>
      </w:r>
      <w:r w:rsidR="006A1DC3" w:rsidRPr="00723F72">
        <w:rPr>
          <w:highlight w:val="yellow"/>
        </w:rPr>
        <w:t>s</w:t>
      </w:r>
      <w:commentRangeEnd w:id="50"/>
      <w:r w:rsidR="00807C8A">
        <w:rPr>
          <w:rStyle w:val="CommentReference"/>
        </w:rPr>
        <w:commentReference w:id="50"/>
      </w:r>
      <w:commentRangeEnd w:id="51"/>
      <w:r w:rsidR="00840E9D">
        <w:rPr>
          <w:rStyle w:val="CommentReference"/>
        </w:rPr>
        <w:commentReference w:id="51"/>
      </w:r>
      <w:r w:rsidRPr="00AC1304">
        <w:t xml:space="preserve">. </w:t>
      </w:r>
    </w:p>
    <w:p w14:paraId="6F6229B8" w14:textId="0522DFE1" w:rsidR="000135F0" w:rsidRPr="003E3DC6" w:rsidRDefault="000135F0" w:rsidP="000135F0">
      <w:pPr>
        <w:pStyle w:val="RFCListBullet"/>
        <w:numPr>
          <w:ilvl w:val="1"/>
          <w:numId w:val="16"/>
        </w:numPr>
        <w:tabs>
          <w:tab w:val="clear" w:pos="1296"/>
        </w:tabs>
      </w:pPr>
      <w:r w:rsidRPr="00807C8A">
        <w:t xml:space="preserve">The TE-service mapping also provides the service mapping requirement type as to how each L2/L3VPN/VN instance is created with respect to the underlay TE tunnels (e.g., whether </w:t>
      </w:r>
      <w:r w:rsidR="00807C8A">
        <w:t>they require</w:t>
      </w:r>
      <w:r w:rsidRPr="00AC1304">
        <w:t xml:space="preserve"> a new and isolated set of TE underlay tunnels or not). See</w:t>
      </w:r>
      <w:r w:rsidR="00A46D7D" w:rsidRPr="002E7C2B">
        <w:t xml:space="preserve"> Section</w:t>
      </w:r>
      <w:r w:rsidRPr="002E7C2B">
        <w:t xml:space="preserve"> </w:t>
      </w:r>
      <w:r w:rsidR="00B47D12">
        <w:t>2.2</w:t>
      </w:r>
      <w:r w:rsidRPr="003E3DC6">
        <w:t xml:space="preserve"> for detailed discussion on the mapping requirement types. </w:t>
      </w:r>
    </w:p>
    <w:p w14:paraId="23E7629E" w14:textId="628169DC" w:rsidR="000135F0" w:rsidRPr="00807C8A" w:rsidRDefault="000135F0" w:rsidP="00723F72">
      <w:pPr>
        <w:pStyle w:val="RFCListBullet"/>
        <w:numPr>
          <w:ilvl w:val="1"/>
          <w:numId w:val="16"/>
        </w:numPr>
        <w:tabs>
          <w:tab w:val="clear" w:pos="1296"/>
        </w:tabs>
      </w:pPr>
      <w:r w:rsidRPr="003E3DC6">
        <w:t xml:space="preserve">Site mapping provides the site reference information across L2/L3VPN Site ID, </w:t>
      </w:r>
      <w:r w:rsidRPr="00807C8A">
        <w:t>VN Access Point ID, and the LTP of the access link.</w:t>
      </w:r>
    </w:p>
    <w:p w14:paraId="7EBF1B17" w14:textId="77777777" w:rsidR="00E33E77" w:rsidRDefault="00E33E77" w:rsidP="00E33E77">
      <w:pPr>
        <w:pStyle w:val="Heading2"/>
      </w:pPr>
      <w:bookmarkStart w:id="52" w:name="_Ref40961280"/>
      <w:bookmarkStart w:id="53" w:name="_Toc53130236"/>
      <w:bookmarkStart w:id="54" w:name="_Toc68604092"/>
      <w:r w:rsidRPr="00E33E77">
        <w:t>Service and Network Orchestration</w:t>
      </w:r>
      <w:bookmarkEnd w:id="52"/>
      <w:bookmarkEnd w:id="53"/>
      <w:bookmarkEnd w:id="54"/>
    </w:p>
    <w:p w14:paraId="047F3D71" w14:textId="79D11437" w:rsidR="008B71BA" w:rsidRDefault="004034E4" w:rsidP="000135F0">
      <w:r>
        <w:t xml:space="preserve">From a functional standpoint, MDSC represented in </w:t>
      </w:r>
      <w:r w:rsidR="00B47D12">
        <w:t>Figure 2</w:t>
      </w:r>
      <w:r>
        <w:t xml:space="preserve"> interfaces with the OSS/Orchestration layer and decouples </w:t>
      </w:r>
      <w:r w:rsidR="00F758C0">
        <w:t xml:space="preserve">L2/L3VPN </w:t>
      </w:r>
      <w:r>
        <w:t>service configuration functions from network configuration functions.</w:t>
      </w:r>
      <w:r w:rsidR="00807C8A">
        <w:t xml:space="preserve"> Ther</w:t>
      </w:r>
      <w:r w:rsidR="003C682F">
        <w:t>e</w:t>
      </w:r>
      <w:r w:rsidR="00807C8A">
        <w:t>fore in this document the MDSC performs the functions of the Network Orchestrator, as defined in [RFC 8309].</w:t>
      </w:r>
    </w:p>
    <w:p w14:paraId="6D674BC5" w14:textId="3D985DCA" w:rsidR="008950FE" w:rsidRPr="00723F72" w:rsidRDefault="000135F0" w:rsidP="000135F0">
      <w:pPr>
        <w:rPr>
          <w:i/>
        </w:rPr>
      </w:pPr>
      <w:r>
        <w:t xml:space="preserve">One of the important </w:t>
      </w:r>
      <w:r w:rsidR="002E7C2B">
        <w:t xml:space="preserve">MDSC </w:t>
      </w:r>
      <w:r>
        <w:t xml:space="preserve">functions is to identify which TE Tunnels should carry the </w:t>
      </w:r>
      <w:r w:rsidR="00F758C0">
        <w:t>L2/</w:t>
      </w:r>
      <w:r>
        <w:t>L3VPN traffic (</w:t>
      </w:r>
      <w:r w:rsidR="00F758C0">
        <w:t xml:space="preserve">e.g., </w:t>
      </w:r>
      <w:r>
        <w:t xml:space="preserve">from TE &amp; Service Mapping </w:t>
      </w:r>
      <w:r w:rsidR="00F758C0">
        <w:t>configuration</w:t>
      </w:r>
      <w:r>
        <w:t xml:space="preserve">) and to relay this information to the </w:t>
      </w:r>
      <w:r w:rsidR="00F758C0">
        <w:t>P-PNCs</w:t>
      </w:r>
      <w:r>
        <w:t xml:space="preserve">, to ensure </w:t>
      </w:r>
      <w:r w:rsidR="002E7C2B">
        <w:t>the PEs’</w:t>
      </w:r>
      <w:r>
        <w:t xml:space="preserve"> forwarding table</w:t>
      </w:r>
      <w:r w:rsidR="00F758C0">
        <w:t>s</w:t>
      </w:r>
      <w:r>
        <w:t xml:space="preserve"> </w:t>
      </w:r>
      <w:r w:rsidR="002E7C2B">
        <w:t xml:space="preserve">(e.g., VRF) are properly </w:t>
      </w:r>
      <w:r>
        <w:t>populated</w:t>
      </w:r>
      <w:r w:rsidR="002E7C2B">
        <w:t>,</w:t>
      </w:r>
      <w:r>
        <w:t xml:space="preserve"> according to the TE binding requirement for the </w:t>
      </w:r>
      <w:r w:rsidR="00F758C0">
        <w:t>L2/</w:t>
      </w:r>
      <w:r>
        <w:t>L3VPN.</w:t>
      </w:r>
    </w:p>
    <w:p w14:paraId="55F98215" w14:textId="7868C481" w:rsidR="006A08E3" w:rsidRDefault="006A08E3" w:rsidP="006A08E3">
      <w:commentRangeStart w:id="55"/>
      <w:commentRangeStart w:id="56"/>
      <w:r>
        <w:t>TE binding requirement types [TSM] are:</w:t>
      </w:r>
      <w:commentRangeEnd w:id="55"/>
      <w:r>
        <w:rPr>
          <w:rStyle w:val="CommentReference"/>
        </w:rPr>
        <w:commentReference w:id="55"/>
      </w:r>
      <w:commentRangeEnd w:id="56"/>
      <w:r w:rsidR="00840E9D">
        <w:rPr>
          <w:rStyle w:val="CommentReference"/>
        </w:rPr>
        <w:commentReference w:id="56"/>
      </w:r>
    </w:p>
    <w:p w14:paraId="600055CA" w14:textId="77777777" w:rsidR="006A08E3" w:rsidRPr="00A37F5E" w:rsidRDefault="006A08E3" w:rsidP="00CE62E9">
      <w:pPr>
        <w:pStyle w:val="RFCListNumbered"/>
        <w:numPr>
          <w:ilvl w:val="0"/>
          <w:numId w:val="17"/>
        </w:numPr>
        <w:tabs>
          <w:tab w:val="clear" w:pos="864"/>
        </w:tabs>
      </w:pPr>
      <w:r w:rsidRPr="00A37F5E">
        <w:t xml:space="preserve">Hard Isolation with deterministic latency: </w:t>
      </w:r>
      <w:r>
        <w:t>The</w:t>
      </w:r>
      <w:r w:rsidRPr="00A37F5E">
        <w:t xml:space="preserve"> </w:t>
      </w:r>
      <w:r>
        <w:t>L2/</w:t>
      </w:r>
      <w:r w:rsidRPr="00A37F5E">
        <w:t xml:space="preserve">L3VPN service </w:t>
      </w:r>
      <w:r>
        <w:t xml:space="preserve">requires </w:t>
      </w:r>
      <w:r w:rsidRPr="00A37F5E">
        <w:t xml:space="preserve">a set of </w:t>
      </w:r>
      <w:r>
        <w:t xml:space="preserve">dedicated </w:t>
      </w:r>
      <w:r w:rsidRPr="00A37F5E">
        <w:t xml:space="preserve">TE Tunnels </w:t>
      </w:r>
      <w:r>
        <w:t xml:space="preserve">providing </w:t>
      </w:r>
      <w:r w:rsidRPr="00A37F5E">
        <w:t xml:space="preserve">deterministic latency </w:t>
      </w:r>
      <w:r>
        <w:t xml:space="preserve">performances </w:t>
      </w:r>
      <w:r w:rsidRPr="00A37F5E">
        <w:t>and that cannot be not shared with other services</w:t>
      </w:r>
      <w:r>
        <w:t>,</w:t>
      </w:r>
      <w:r w:rsidRPr="00A37F5E">
        <w:t xml:space="preserve"> nor compete for bandwidth with other Tunnels.</w:t>
      </w:r>
    </w:p>
    <w:p w14:paraId="07E81162" w14:textId="77777777" w:rsidR="006A08E3" w:rsidRDefault="006A08E3" w:rsidP="00CE62E9">
      <w:pPr>
        <w:pStyle w:val="RFCListNumbered"/>
        <w:numPr>
          <w:ilvl w:val="0"/>
          <w:numId w:val="17"/>
        </w:numPr>
        <w:tabs>
          <w:tab w:val="clear" w:pos="864"/>
        </w:tabs>
      </w:pPr>
      <w:r>
        <w:t xml:space="preserve">Hard Isolation: This is similar to the above case without deterministic latency requirements. </w:t>
      </w:r>
    </w:p>
    <w:p w14:paraId="6CEF9EC3" w14:textId="77777777" w:rsidR="006A08E3" w:rsidRDefault="006A08E3" w:rsidP="00CE62E9">
      <w:pPr>
        <w:pStyle w:val="RFCListNumbered"/>
        <w:numPr>
          <w:ilvl w:val="0"/>
          <w:numId w:val="17"/>
        </w:numPr>
        <w:tabs>
          <w:tab w:val="clear" w:pos="864"/>
        </w:tabs>
      </w:pPr>
      <w:r>
        <w:t xml:space="preserve">Soft Isolation: The L2/L3VPN service requires a set of dedicated MPLS-TE tunnels which cannot be shared with other services, but which could compete for bandwidth with other Tunnels. </w:t>
      </w:r>
    </w:p>
    <w:p w14:paraId="3FAA8797" w14:textId="77777777" w:rsidR="006A08E3" w:rsidRDefault="006A08E3" w:rsidP="00CE62E9">
      <w:pPr>
        <w:pStyle w:val="RFCListNumbered"/>
        <w:numPr>
          <w:ilvl w:val="0"/>
          <w:numId w:val="17"/>
        </w:numPr>
        <w:tabs>
          <w:tab w:val="clear" w:pos="864"/>
        </w:tabs>
      </w:pPr>
      <w:r>
        <w:t xml:space="preserve">Sharing: The L2/L3VPN service allows sharing the MPLS-TE Tunnels supporting it with other services. </w:t>
      </w:r>
    </w:p>
    <w:p w14:paraId="0C20834D" w14:textId="4D42AC0A" w:rsidR="006A08E3" w:rsidRDefault="006A08E3" w:rsidP="006A08E3">
      <w:r>
        <w:t>For the first three types, there could be additional TE binding requirements with respect to different VN members of the same VN</w:t>
      </w:r>
      <w:r w:rsidR="00250756">
        <w:t xml:space="preserve"> (on how different VN members, belonging to the same VN, can share or not network resources)</w:t>
      </w:r>
      <w:r>
        <w:t xml:space="preserve">. For the first two cases, VN members can be </w:t>
      </w:r>
      <w:r>
        <w:lastRenderedPageBreak/>
        <w:t>hard</w:t>
      </w:r>
      <w:r w:rsidR="008D08C7">
        <w:noBreakHyphen/>
      </w:r>
      <w:r>
        <w:t>isolated, soft-isolated, or shared. For the third case, VN members can be soft-isolated or shared.</w:t>
      </w:r>
    </w:p>
    <w:p w14:paraId="483DF1E5" w14:textId="11CECA50" w:rsidR="00250756" w:rsidRDefault="00250756" w:rsidP="006A08E3">
      <w:r>
        <w:t xml:space="preserve">In order to fulfill the </w:t>
      </w:r>
      <w:proofErr w:type="spellStart"/>
      <w:r>
        <w:t>the</w:t>
      </w:r>
      <w:proofErr w:type="spellEnd"/>
      <w:r>
        <w:t xml:space="preserve"> L2/L3VPN end-to-end TE requirements, including the TE binding r</w:t>
      </w:r>
      <w:r w:rsidR="003C682F">
        <w:t>e</w:t>
      </w:r>
      <w:r>
        <w:t xml:space="preserve">quirements, the MDSC needs to perform multi-layer/multi-domain path computation </w:t>
      </w:r>
      <w:r w:rsidR="00ED44F0">
        <w:t>to select the BRs, the intra-domain MP</w:t>
      </w:r>
      <w:r w:rsidR="008D08C7">
        <w:t>L</w:t>
      </w:r>
      <w:r w:rsidR="00ED44F0">
        <w:t>S-TE Tunnels and the intra-domain Optical Tunnels.</w:t>
      </w:r>
    </w:p>
    <w:p w14:paraId="135A56CB" w14:textId="77777777" w:rsidR="008B71BA" w:rsidRDefault="008B71BA" w:rsidP="000135F0">
      <w:r>
        <w:t>Depending on the knowledge that MDSC has of the topology and configuration of the underlying network domains, three models for performing path computation are possible:</w:t>
      </w:r>
    </w:p>
    <w:p w14:paraId="0BC0683D" w14:textId="781FDC2A" w:rsidR="005F6CB4" w:rsidRPr="00391AF8" w:rsidRDefault="008B71BA" w:rsidP="00CE62E9">
      <w:pPr>
        <w:pStyle w:val="RFCListNumbered"/>
      </w:pPr>
      <w:r w:rsidRPr="00391AF8">
        <w:t xml:space="preserve">Summarization: MDSC has an abstracted </w:t>
      </w:r>
      <w:r w:rsidR="00F4157B" w:rsidRPr="00391AF8">
        <w:t xml:space="preserve">TE topology </w:t>
      </w:r>
      <w:r w:rsidRPr="00391AF8">
        <w:t xml:space="preserve">view of all of the underlying domains, both packet and optical. MDSC does not have enough </w:t>
      </w:r>
      <w:r w:rsidR="00F4157B" w:rsidRPr="00391AF8">
        <w:t xml:space="preserve">TE topology </w:t>
      </w:r>
      <w:r w:rsidRPr="00391AF8">
        <w:t xml:space="preserve">information to </w:t>
      </w:r>
      <w:r w:rsidR="00464985" w:rsidRPr="00391AF8">
        <w:t>perform multi</w:t>
      </w:r>
      <w:r w:rsidR="00464985" w:rsidRPr="00391AF8">
        <w:noBreakHyphen/>
        <w:t>layer/multi</w:t>
      </w:r>
      <w:r w:rsidR="00464985" w:rsidRPr="00391AF8">
        <w:noBreakHyphen/>
        <w:t xml:space="preserve">domain path computation. Therefore MDSC </w:t>
      </w:r>
      <w:r w:rsidRPr="00391AF8">
        <w:t xml:space="preserve">delegates </w:t>
      </w:r>
      <w:r w:rsidR="00464985" w:rsidRPr="00391AF8">
        <w:t>the</w:t>
      </w:r>
      <w:r w:rsidR="005F6CB4" w:rsidRPr="00391AF8">
        <w:t xml:space="preserve"> P-PNC</w:t>
      </w:r>
      <w:r w:rsidR="00464985" w:rsidRPr="00391AF8">
        <w:t>s</w:t>
      </w:r>
      <w:r w:rsidR="005F6CB4" w:rsidRPr="00391AF8">
        <w:t xml:space="preserve"> and O-PNC</w:t>
      </w:r>
      <w:r w:rsidR="00464985" w:rsidRPr="00391AF8">
        <w:t>s</w:t>
      </w:r>
      <w:r w:rsidR="005F6CB4" w:rsidRPr="00391AF8">
        <w:t xml:space="preserve"> to </w:t>
      </w:r>
      <w:r w:rsidR="00464985" w:rsidRPr="00391AF8">
        <w:t xml:space="preserve">perform </w:t>
      </w:r>
      <w:r w:rsidR="005F6CB4" w:rsidRPr="00391AF8">
        <w:t xml:space="preserve">a local path computation </w:t>
      </w:r>
      <w:r w:rsidR="00464985" w:rsidRPr="00391AF8">
        <w:t>with</w:t>
      </w:r>
      <w:r w:rsidR="005F6CB4" w:rsidRPr="00391AF8">
        <w:t>in their controlled domains</w:t>
      </w:r>
      <w:r w:rsidR="00464985" w:rsidRPr="00391AF8">
        <w:t xml:space="preserve"> and </w:t>
      </w:r>
      <w:r w:rsidR="00464985" w:rsidRPr="00B50EBB">
        <w:t xml:space="preserve">it </w:t>
      </w:r>
      <w:r w:rsidR="005F6CB4" w:rsidRPr="00B50EBB">
        <w:t xml:space="preserve">uses the information returned by </w:t>
      </w:r>
      <w:r w:rsidR="00464985" w:rsidRPr="00B50EBB">
        <w:t>the</w:t>
      </w:r>
      <w:r w:rsidR="005F6CB4" w:rsidRPr="00B50EBB">
        <w:t xml:space="preserve"> P-PNC</w:t>
      </w:r>
      <w:r w:rsidR="00464985" w:rsidRPr="00B50EBB">
        <w:t>s</w:t>
      </w:r>
      <w:r w:rsidR="005F6CB4" w:rsidRPr="00B50EBB">
        <w:t xml:space="preserve"> and O-PNC</w:t>
      </w:r>
      <w:r w:rsidR="00464985" w:rsidRPr="00B50EBB">
        <w:t>s</w:t>
      </w:r>
      <w:r w:rsidR="005F6CB4" w:rsidRPr="00B50EBB">
        <w:t xml:space="preserve"> to compute the optimal multi-domain/multi-layer path</w:t>
      </w:r>
      <w:r w:rsidR="005F6CB4" w:rsidRPr="00391AF8">
        <w:t>.</w:t>
      </w:r>
      <w:r w:rsidR="005F6CB4" w:rsidRPr="00391AF8">
        <w:br/>
        <w:t xml:space="preserve">This model presents an issue to P-PNC, which does not have the capability of performing a single-domain/multi-layer path computation (that is, P-PNC does not have any possibility to retrieve the topology/configuration information from the </w:t>
      </w:r>
      <w:r w:rsidR="008D08C7" w:rsidRPr="00391AF8">
        <w:t xml:space="preserve">Optical </w:t>
      </w:r>
      <w:r w:rsidR="005F6CB4" w:rsidRPr="00391AF8">
        <w:t>controller).</w:t>
      </w:r>
      <w:r w:rsidR="00ED44F0" w:rsidRPr="00391AF8">
        <w:t xml:space="preserve"> A possible solution could be to include a CNC function in the P</w:t>
      </w:r>
      <w:r w:rsidR="00ED44F0" w:rsidRPr="00391AF8">
        <w:noBreakHyphen/>
        <w:t>PNC to request the MDSC multi-domain Optical path computation, as shown in Figure 10 of [RFC8453].</w:t>
      </w:r>
    </w:p>
    <w:p w14:paraId="6F6BB25E" w14:textId="4D811927" w:rsidR="008B71BA" w:rsidRPr="00391AF8" w:rsidRDefault="005F6CB4" w:rsidP="00391AF8">
      <w:pPr>
        <w:pStyle w:val="RFCListNumbered"/>
      </w:pPr>
      <w:r w:rsidRPr="00391AF8">
        <w:t xml:space="preserve">Partial summarization: </w:t>
      </w:r>
      <w:r w:rsidR="008B71BA" w:rsidRPr="00391AF8">
        <w:t xml:space="preserve">MDSC </w:t>
      </w:r>
      <w:r w:rsidRPr="00391AF8">
        <w:t xml:space="preserve">has full visibility of the </w:t>
      </w:r>
      <w:r w:rsidR="00464985" w:rsidRPr="00391AF8">
        <w:t xml:space="preserve">TE </w:t>
      </w:r>
      <w:r w:rsidRPr="00391AF8">
        <w:t xml:space="preserve">topology of the packet network domains and an abstracted view of the </w:t>
      </w:r>
      <w:r w:rsidR="00464985" w:rsidRPr="00391AF8">
        <w:t xml:space="preserve">TE topology of the </w:t>
      </w:r>
      <w:r w:rsidRPr="00391AF8">
        <w:t xml:space="preserve">optical network domains. </w:t>
      </w:r>
      <w:r w:rsidRPr="00391AF8">
        <w:br/>
      </w:r>
      <w:r w:rsidR="008B71BA" w:rsidRPr="00391AF8">
        <w:t xml:space="preserve">MDSC </w:t>
      </w:r>
      <w:r w:rsidRPr="00391AF8">
        <w:t xml:space="preserve">then has </w:t>
      </w:r>
      <w:r w:rsidR="00464985" w:rsidRPr="00391AF8">
        <w:t xml:space="preserve">only </w:t>
      </w:r>
      <w:r w:rsidRPr="00391AF8">
        <w:t xml:space="preserve">the capability of performing multi-domain/single-layer path computation </w:t>
      </w:r>
      <w:r w:rsidR="00464985" w:rsidRPr="00391AF8">
        <w:t>for</w:t>
      </w:r>
      <w:r w:rsidRPr="00391AF8">
        <w:t xml:space="preserve"> the packet </w:t>
      </w:r>
      <w:r w:rsidR="00464985" w:rsidRPr="00391AF8">
        <w:t>layer</w:t>
      </w:r>
      <w:r w:rsidRPr="00391AF8">
        <w:t xml:space="preserve"> </w:t>
      </w:r>
      <w:r w:rsidR="008E2658" w:rsidRPr="00391AF8">
        <w:t>(the path can be computed optimally for the two packet domains)</w:t>
      </w:r>
      <w:r w:rsidR="00464985" w:rsidRPr="00391AF8">
        <w:t xml:space="preserve">. Therefore MDSC </w:t>
      </w:r>
      <w:r w:rsidR="008E2658" w:rsidRPr="00391AF8">
        <w:t xml:space="preserve">still </w:t>
      </w:r>
      <w:r w:rsidR="00464985" w:rsidRPr="00391AF8">
        <w:t xml:space="preserve">needs to </w:t>
      </w:r>
      <w:r w:rsidR="008E2658" w:rsidRPr="00391AF8">
        <w:t xml:space="preserve">delegate the O-PNCs to </w:t>
      </w:r>
      <w:r w:rsidR="00464985" w:rsidRPr="00391AF8">
        <w:t xml:space="preserve">perform local </w:t>
      </w:r>
      <w:r w:rsidR="008E2658" w:rsidRPr="00391AF8">
        <w:t xml:space="preserve">path computation </w:t>
      </w:r>
      <w:r w:rsidR="00464985" w:rsidRPr="00391AF8">
        <w:t>within</w:t>
      </w:r>
      <w:r w:rsidR="008E2658" w:rsidRPr="00391AF8">
        <w:t xml:space="preserve"> their respective domains and </w:t>
      </w:r>
      <w:r w:rsidR="00464985" w:rsidRPr="00391AF8">
        <w:t xml:space="preserve">it </w:t>
      </w:r>
      <w:r w:rsidR="008E2658" w:rsidRPr="00391AF8">
        <w:t>uses the information received</w:t>
      </w:r>
      <w:r w:rsidR="00464985" w:rsidRPr="00391AF8">
        <w:t xml:space="preserve"> by the O</w:t>
      </w:r>
      <w:r w:rsidR="00464985" w:rsidRPr="00391AF8">
        <w:noBreakHyphen/>
        <w:t>PNCs, together with its TE topology view of the multi</w:t>
      </w:r>
      <w:r w:rsidR="00464985" w:rsidRPr="00391AF8">
        <w:noBreakHyphen/>
        <w:t>domain packet layer, to perform</w:t>
      </w:r>
      <w:r w:rsidR="008E2658" w:rsidRPr="00391AF8">
        <w:t xml:space="preserve"> </w:t>
      </w:r>
      <w:r w:rsidR="00464985" w:rsidRPr="00391AF8">
        <w:t>multi</w:t>
      </w:r>
      <w:r w:rsidR="00464985" w:rsidRPr="00391AF8">
        <w:noBreakHyphen/>
        <w:t>layer/multi</w:t>
      </w:r>
      <w:r w:rsidR="00464985" w:rsidRPr="00391AF8">
        <w:noBreakHyphen/>
        <w:t>domain path computation</w:t>
      </w:r>
      <w:r w:rsidR="008E2658" w:rsidRPr="00391AF8">
        <w:t>.</w:t>
      </w:r>
      <w:r w:rsidR="008E2658" w:rsidRPr="00391AF8">
        <w:br/>
        <w:t>The role of P-PNC is minimized, i.e. is limited to management.</w:t>
      </w:r>
    </w:p>
    <w:p w14:paraId="11A6A18F" w14:textId="6CAEC295" w:rsidR="008B71BA" w:rsidRPr="00391AF8" w:rsidRDefault="008E2658" w:rsidP="00391AF8">
      <w:pPr>
        <w:pStyle w:val="RFCListNumbered"/>
      </w:pPr>
      <w:r w:rsidRPr="00391AF8">
        <w:lastRenderedPageBreak/>
        <w:t xml:space="preserve">Full knowledge: </w:t>
      </w:r>
      <w:r w:rsidR="008B71BA" w:rsidRPr="00391AF8">
        <w:t xml:space="preserve">MDSC </w:t>
      </w:r>
      <w:r w:rsidRPr="00391AF8">
        <w:t xml:space="preserve">has the complete and enough detailed view of the </w:t>
      </w:r>
      <w:r w:rsidR="00464985" w:rsidRPr="00391AF8">
        <w:t xml:space="preserve">TE </w:t>
      </w:r>
      <w:r w:rsidRPr="00391AF8">
        <w:t xml:space="preserve">topology of all the network domains (both optical and packet). In such case MDSC has all the information </w:t>
      </w:r>
      <w:r w:rsidR="00464985" w:rsidRPr="00391AF8">
        <w:t xml:space="preserve">needed </w:t>
      </w:r>
      <w:r w:rsidRPr="00391AF8">
        <w:t>to perform multi-domain/multi-layer path computation</w:t>
      </w:r>
      <w:r w:rsidR="00464985" w:rsidRPr="00391AF8">
        <w:t>,</w:t>
      </w:r>
      <w:r w:rsidRPr="00391AF8">
        <w:t xml:space="preserve"> without relying on PNCs.</w:t>
      </w:r>
      <w:r w:rsidRPr="00391AF8">
        <w:br/>
        <w:t>This model may present, as a potential drawback, scalability issues</w:t>
      </w:r>
      <w:r w:rsidR="00464985" w:rsidRPr="00391AF8">
        <w:t xml:space="preserve"> and, as discussed in secti</w:t>
      </w:r>
      <w:r w:rsidR="00ED44F0" w:rsidRPr="00391AF8">
        <w:t>o</w:t>
      </w:r>
      <w:r w:rsidR="00464985" w:rsidRPr="00391AF8">
        <w:t xml:space="preserve">n 2.2. </w:t>
      </w:r>
      <w:proofErr w:type="gramStart"/>
      <w:r w:rsidR="00464985" w:rsidRPr="00391AF8">
        <w:t>of</w:t>
      </w:r>
      <w:proofErr w:type="gramEnd"/>
      <w:r w:rsidR="00464985" w:rsidRPr="00391AF8">
        <w:t xml:space="preserve"> [PATH-COMPUTE], performing path computation for optical networks in the MDSC is quite challenging because the optimal paths depend also on vendor</w:t>
      </w:r>
      <w:r w:rsidR="00464985" w:rsidRPr="00391AF8">
        <w:noBreakHyphen/>
        <w:t>specific optical attributes (which may be different in the two domains if they are provided by different vendors)</w:t>
      </w:r>
      <w:r w:rsidRPr="00391AF8">
        <w:t>.</w:t>
      </w:r>
    </w:p>
    <w:p w14:paraId="1693849D" w14:textId="7511DCE0" w:rsidR="00195C3F" w:rsidRDefault="008E2658" w:rsidP="00723F72">
      <w:r>
        <w:t xml:space="preserve">The current version of this draft assumes that MDSC supports </w:t>
      </w:r>
      <w:r w:rsidR="00581201" w:rsidRPr="00B50EBB">
        <w:t>at least</w:t>
      </w:r>
      <w:r w:rsidR="00581201">
        <w:t xml:space="preserve"> </w:t>
      </w:r>
      <w:r>
        <w:t>m</w:t>
      </w:r>
      <w:r w:rsidR="00D754C7">
        <w:t>odel #2 (Partial summarization).</w:t>
      </w:r>
    </w:p>
    <w:p w14:paraId="77799A42" w14:textId="4D33376C" w:rsidR="00195C3F" w:rsidRPr="00723F72" w:rsidRDefault="00195C3F" w:rsidP="00723F72">
      <w:pPr>
        <w:rPr>
          <w:i/>
        </w:rPr>
      </w:pPr>
      <w:r w:rsidRPr="00723F72">
        <w:rPr>
          <w:i/>
          <w:highlight w:val="yellow"/>
        </w:rPr>
        <w:t xml:space="preserve">[Note: check with </w:t>
      </w:r>
      <w:proofErr w:type="spellStart"/>
      <w:r w:rsidRPr="00723F72">
        <w:rPr>
          <w:i/>
          <w:highlight w:val="yellow"/>
        </w:rPr>
        <w:t>opeerators</w:t>
      </w:r>
      <w:proofErr w:type="spellEnd"/>
      <w:r w:rsidRPr="00723F72">
        <w:rPr>
          <w:i/>
          <w:highlight w:val="yellow"/>
        </w:rPr>
        <w:t xml:space="preserve"> for some references on real deployment]</w:t>
      </w:r>
    </w:p>
    <w:p w14:paraId="7E0398A3" w14:textId="6B03A185" w:rsidR="00A65881" w:rsidRDefault="00A65881" w:rsidP="00723F72">
      <w:pPr>
        <w:pStyle w:val="Heading3"/>
      </w:pPr>
      <w:bookmarkStart w:id="57" w:name="_Toc53130237"/>
      <w:bookmarkStart w:id="58" w:name="_Toc68604093"/>
      <w:commentRangeStart w:id="59"/>
      <w:r>
        <w:t>Hard Isolation</w:t>
      </w:r>
      <w:commentRangeEnd w:id="59"/>
      <w:r w:rsidR="00BF728F">
        <w:rPr>
          <w:rStyle w:val="CommentReference"/>
          <w:rFonts w:cs="Courier New"/>
          <w:bCs w:val="0"/>
        </w:rPr>
        <w:commentReference w:id="59"/>
      </w:r>
      <w:bookmarkEnd w:id="57"/>
      <w:bookmarkEnd w:id="58"/>
    </w:p>
    <w:p w14:paraId="0757627B" w14:textId="6C5860E8" w:rsidR="008E6DEE" w:rsidRDefault="00ED44F0" w:rsidP="008E6DEE">
      <w:r>
        <w:t xml:space="preserve">For example, when </w:t>
      </w:r>
      <w:r w:rsidRPr="004E019D">
        <w:t xml:space="preserve">“Hard Isolation with or w/o deterministic latency” TE binding requirement is applied for a L2/L3VPN, </w:t>
      </w:r>
      <w:r>
        <w:t xml:space="preserve">new Optical Tunnels need </w:t>
      </w:r>
      <w:r w:rsidR="008E6DEE">
        <w:t xml:space="preserve">to be setup </w:t>
      </w:r>
      <w:r w:rsidR="00B50EBB">
        <w:t xml:space="preserve">to support dedicated IP Links </w:t>
      </w:r>
      <w:r w:rsidR="008E6DEE">
        <w:t>between PEs and BRs.</w:t>
      </w:r>
    </w:p>
    <w:p w14:paraId="469A5DB6" w14:textId="3E69ACB9" w:rsidR="00ED44F0" w:rsidRDefault="008E6DEE" w:rsidP="008E6DEE">
      <w:r>
        <w:t>T</w:t>
      </w:r>
      <w:r w:rsidR="00980B53">
        <w:t>he MDSC needs to identify the set of IP/MPLS domains and their BRs. This requires the MDSC to request each O</w:t>
      </w:r>
      <w:r w:rsidR="00980B53">
        <w:noBreakHyphen/>
        <w:t>PNC to compute the intra</w:t>
      </w:r>
      <w:r w:rsidR="00980B53">
        <w:noBreakHyphen/>
        <w:t>domain optical paths between each PEs/BRs pairs.</w:t>
      </w:r>
    </w:p>
    <w:p w14:paraId="77141D34" w14:textId="71C1F039" w:rsidR="008E6DEE" w:rsidRDefault="008E6DEE" w:rsidP="008E6DEE">
      <w:r>
        <w:t xml:space="preserve">When </w:t>
      </w:r>
      <w:r w:rsidR="00E76025">
        <w:t>requesting</w:t>
      </w:r>
      <w:r>
        <w:t xml:space="preserve"> optical path computation to the O-PNC, the MDSC needs to take into account the inter-layer peering points, such as the interconnections between the PE/BR nodes and the edge Optical nodes (e.g., using the inter-layer lock or the transitional link information, defined in [RFC8795]).</w:t>
      </w:r>
    </w:p>
    <w:p w14:paraId="6774CCBD" w14:textId="27A19123" w:rsidR="00980B53" w:rsidRDefault="00E76025" w:rsidP="00E76025">
      <w:r>
        <w:t>When the optimal multi</w:t>
      </w:r>
      <w:r>
        <w:noBreakHyphen/>
        <w:t xml:space="preserve">layer/multi-domain path has been computed, the MDSC requests each O-PNC to setup the </w:t>
      </w:r>
      <w:r w:rsidR="006716FF">
        <w:t xml:space="preserve">selected </w:t>
      </w:r>
      <w:r>
        <w:t>Optical Tunnels and P</w:t>
      </w:r>
      <w:r>
        <w:noBreakHyphen/>
        <w:t>PNC to setup the intra</w:t>
      </w:r>
      <w:r>
        <w:noBreakHyphen/>
        <w:t>domain MPLS</w:t>
      </w:r>
      <w:r>
        <w:noBreakHyphen/>
        <w:t>TE Tunnels</w:t>
      </w:r>
      <w:r w:rsidR="006716FF">
        <w:t>, over the selected Optical Tunnels. MDSC also properly configures its BGP speakers and PE/BR forwarding tables to ensure that the VPN traffic is properly forwarded.</w:t>
      </w:r>
    </w:p>
    <w:p w14:paraId="700B5688" w14:textId="174E5742" w:rsidR="00A65881" w:rsidRDefault="00A65881" w:rsidP="00723F72">
      <w:pPr>
        <w:pStyle w:val="Heading3"/>
      </w:pPr>
      <w:bookmarkStart w:id="60" w:name="_Toc53130238"/>
      <w:bookmarkStart w:id="61" w:name="_Toc68604094"/>
      <w:r>
        <w:t>Sha</w:t>
      </w:r>
      <w:r w:rsidR="002E59DC">
        <w:t>red Tunnel Selection</w:t>
      </w:r>
      <w:bookmarkEnd w:id="60"/>
      <w:bookmarkEnd w:id="61"/>
    </w:p>
    <w:p w14:paraId="41A0E474" w14:textId="4BF338CF" w:rsidR="00A65881" w:rsidRDefault="00A65881">
      <w:r>
        <w:t xml:space="preserve">In case </w:t>
      </w:r>
      <w:r w:rsidR="002E59DC">
        <w:t>of shared tunnel selection</w:t>
      </w:r>
      <w:r>
        <w:t xml:space="preserve">, </w:t>
      </w:r>
      <w:r w:rsidR="002E59DC">
        <w:t>the MDSC needs to check if there is multi</w:t>
      </w:r>
      <w:r w:rsidR="002E59DC">
        <w:noBreakHyphen/>
        <w:t>domain path which can support the L2/L3VPN end-to-end TE service requirements (e.g., bandwidth, latency, etc.) using existing intra-domain MPLS-TE tunnels</w:t>
      </w:r>
      <w:r>
        <w:t>.</w:t>
      </w:r>
    </w:p>
    <w:p w14:paraId="33798331" w14:textId="158AA3D0" w:rsidR="005E65D1" w:rsidRDefault="002E59DC" w:rsidP="00A65881">
      <w:r>
        <w:lastRenderedPageBreak/>
        <w:t xml:space="preserve">If such a path is found, the MDSC selects the </w:t>
      </w:r>
      <w:r w:rsidR="00A318A1">
        <w:t xml:space="preserve">optimal </w:t>
      </w:r>
      <w:r>
        <w:t>path from the candidate pool and request each P</w:t>
      </w:r>
      <w:r>
        <w:noBreakHyphen/>
        <w:t>PNC to setup the L2/L3VPN service using the selected intra</w:t>
      </w:r>
      <w:r>
        <w:softHyphen/>
      </w:r>
      <w:r>
        <w:noBreakHyphen/>
        <w:t>domain MPLS</w:t>
      </w:r>
      <w:r>
        <w:noBreakHyphen/>
        <w:t>TE tunnel</w:t>
      </w:r>
      <w:r w:rsidR="005E65D1">
        <w:t>, between PE/BR nodes</w:t>
      </w:r>
      <w:r>
        <w:t>.</w:t>
      </w:r>
      <w:r w:rsidR="005E65D1">
        <w:t xml:space="preserve"> </w:t>
      </w:r>
    </w:p>
    <w:p w14:paraId="5C7A4EA8" w14:textId="1494A6B4" w:rsidR="00A65881" w:rsidRDefault="00A65881" w:rsidP="00AD68C7">
      <w:r>
        <w:t xml:space="preserve">Otherwise, the </w:t>
      </w:r>
      <w:r w:rsidR="004C3695">
        <w:t>MDSC should detect if the multi</w:t>
      </w:r>
      <w:r w:rsidR="004C3695">
        <w:noBreakHyphen/>
        <w:t>domain path can be setup using existing intra</w:t>
      </w:r>
      <w:r w:rsidR="004C3695">
        <w:noBreakHyphen/>
        <w:t xml:space="preserve">domain MPLS-TE tunnels with modifications </w:t>
      </w:r>
      <w:r>
        <w:t xml:space="preserve">(e.g., increasing the tunnel bandwidth) or </w:t>
      </w:r>
      <w:r w:rsidR="004C3695">
        <w:t xml:space="preserve">setting up </w:t>
      </w:r>
      <w:r>
        <w:t xml:space="preserve">new </w:t>
      </w:r>
      <w:r w:rsidR="004C3695">
        <w:t xml:space="preserve">intra-domain </w:t>
      </w:r>
      <w:r>
        <w:t>MPLS</w:t>
      </w:r>
      <w:r w:rsidR="004C3695">
        <w:noBreakHyphen/>
        <w:t>TE</w:t>
      </w:r>
      <w:r>
        <w:t xml:space="preserve"> tunnel</w:t>
      </w:r>
      <w:r w:rsidR="004C3695">
        <w:t>(s)</w:t>
      </w:r>
      <w:r>
        <w:t>.</w:t>
      </w:r>
    </w:p>
    <w:p w14:paraId="39566D1F" w14:textId="1C2B74D9" w:rsidR="005E65D1" w:rsidRPr="00723F72" w:rsidRDefault="005E65D1" w:rsidP="00A65881">
      <w:r>
        <w:t>The modification of an existing MPLS</w:t>
      </w:r>
      <w:r>
        <w:noBreakHyphen/>
        <w:t xml:space="preserve">TE Tunnel </w:t>
      </w:r>
      <w:r w:rsidR="00797A0C">
        <w:t>as well as the setup of a new MPLS</w:t>
      </w:r>
      <w:r w:rsidR="00797A0C">
        <w:noBreakHyphen/>
        <w:t xml:space="preserve">TE Tunnel </w:t>
      </w:r>
      <w:r>
        <w:t>may also require multi</w:t>
      </w:r>
      <w:r>
        <w:noBreakHyphen/>
        <w:t>layer coordination e.g., in case the available bandwidth of underlying Optical Tunnel</w:t>
      </w:r>
      <w:r w:rsidR="00797A0C">
        <w:t>s</w:t>
      </w:r>
      <w:r>
        <w:t xml:space="preserve"> is not sufficient.</w:t>
      </w:r>
      <w:r w:rsidR="00797A0C">
        <w:t xml:space="preserve"> Based on multi</w:t>
      </w:r>
      <w:r w:rsidR="00797A0C">
        <w:noBreakHyphen/>
        <w:t>domain/multi</w:t>
      </w:r>
      <w:r w:rsidR="00797A0C">
        <w:noBreakHyphen/>
        <w:t xml:space="preserve">layer path computation, the MDSC can decide for example to modify the bandwidth of an existing Optical Tunnel (e.g., </w:t>
      </w:r>
      <w:proofErr w:type="spellStart"/>
      <w:r w:rsidR="00797A0C">
        <w:t>ODUflex</w:t>
      </w:r>
      <w:proofErr w:type="spellEnd"/>
      <w:r w:rsidR="00797A0C">
        <w:t xml:space="preserve"> bandwidth increase) or to setup new Optical Tunnels to be used as additional LAG members of an existing IP Link or as new IP Links to re-route the MPLS</w:t>
      </w:r>
      <w:r w:rsidR="00797A0C">
        <w:noBreakHyphen/>
        <w:t>TE Tunnel.</w:t>
      </w:r>
    </w:p>
    <w:p w14:paraId="298C703C" w14:textId="77777777" w:rsidR="005E65D1" w:rsidRDefault="005E65D1" w:rsidP="005E65D1">
      <w:r>
        <w:t xml:space="preserve">In all the cases, the labels used by the end-to-end tunnel are distributed in the PE and BR nodes by BGP. The MDSC is responsible to configure the BGP </w:t>
      </w:r>
      <w:proofErr w:type="spellStart"/>
      <w:r>
        <w:t>speakeers</w:t>
      </w:r>
      <w:proofErr w:type="spellEnd"/>
      <w:r>
        <w:t xml:space="preserve"> in each P</w:t>
      </w:r>
      <w:r>
        <w:noBreakHyphen/>
        <w:t>PNC, if needed.</w:t>
      </w:r>
    </w:p>
    <w:p w14:paraId="51A0632E" w14:textId="5F2F44F5" w:rsidR="00E33E77" w:rsidRDefault="00B50EBB" w:rsidP="00E33E77">
      <w:pPr>
        <w:pStyle w:val="Heading2"/>
      </w:pPr>
      <w:bookmarkStart w:id="62" w:name="_Toc53130239"/>
      <w:bookmarkStart w:id="63" w:name="_Toc68604095"/>
      <w:r>
        <w:t xml:space="preserve">IP/MPLS </w:t>
      </w:r>
      <w:r w:rsidR="00E33E77" w:rsidRPr="00E33E77">
        <w:t>Domain Controller and NE Functions</w:t>
      </w:r>
      <w:bookmarkEnd w:id="62"/>
      <w:bookmarkEnd w:id="63"/>
    </w:p>
    <w:p w14:paraId="1109AE96" w14:textId="1608ED5D" w:rsidR="004B5A98" w:rsidRDefault="004B5A98" w:rsidP="004B5A98">
      <w:r>
        <w:t>IP/MPLS networks are assumed to have multiple domains</w:t>
      </w:r>
      <w:r w:rsidR="00C41BBE">
        <w:t>,</w:t>
      </w:r>
      <w:r>
        <w:t xml:space="preserve"> </w:t>
      </w:r>
      <w:r w:rsidR="00C41BBE">
        <w:t xml:space="preserve">where </w:t>
      </w:r>
      <w:r>
        <w:t xml:space="preserve">each </w:t>
      </w:r>
      <w:r w:rsidR="00452E7A">
        <w:t xml:space="preserve">domain, corresponding </w:t>
      </w:r>
      <w:r w:rsidR="00C41BBE">
        <w:t>to either an IGP area or an Autonomous System (AS) withi</w:t>
      </w:r>
      <w:r w:rsidR="00A37704">
        <w:t>n</w:t>
      </w:r>
      <w:r w:rsidR="00C41BBE">
        <w:t xml:space="preserve"> the same operator network</w:t>
      </w:r>
      <w:r w:rsidR="00A37704">
        <w:t xml:space="preserve">, </w:t>
      </w:r>
      <w:r>
        <w:t xml:space="preserve">is controlled by </w:t>
      </w:r>
      <w:r w:rsidR="00C41BBE">
        <w:t xml:space="preserve">an </w:t>
      </w:r>
      <w:r>
        <w:t>IP/MPLS domain controller</w:t>
      </w:r>
      <w:r w:rsidR="00A37704">
        <w:t xml:space="preserve"> (P</w:t>
      </w:r>
      <w:r w:rsidR="00A37704">
        <w:noBreakHyphen/>
        <w:t>PNC)</w:t>
      </w:r>
      <w:r>
        <w:t>.</w:t>
      </w:r>
    </w:p>
    <w:p w14:paraId="3B7B5FEC" w14:textId="0F1F10DB" w:rsidR="004B5A98" w:rsidRDefault="004B5A98" w:rsidP="004B5A98">
      <w:r>
        <w:t xml:space="preserve">Among the functions of the </w:t>
      </w:r>
      <w:r w:rsidR="00195C3F">
        <w:t>P</w:t>
      </w:r>
      <w:r w:rsidR="00195C3F">
        <w:noBreakHyphen/>
        <w:t>PNC</w:t>
      </w:r>
      <w:r w:rsidR="00452E7A">
        <w:t>, there</w:t>
      </w:r>
      <w:r>
        <w:t xml:space="preserve"> are </w:t>
      </w:r>
      <w:r w:rsidR="00C8345B">
        <w:t xml:space="preserve">the </w:t>
      </w:r>
      <w:r w:rsidR="00822D43">
        <w:t>setup</w:t>
      </w:r>
      <w:r w:rsidR="00797A0C">
        <w:t xml:space="preserve"> or modification</w:t>
      </w:r>
      <w:r w:rsidR="00822D43">
        <w:t xml:space="preserve"> of the intra</w:t>
      </w:r>
      <w:r w:rsidR="00822D43">
        <w:noBreakHyphen/>
        <w:t xml:space="preserve">domain MPLS-TE Tunnels, between PEs and BRs, and the </w:t>
      </w:r>
      <w:r w:rsidR="00C8345B">
        <w:t xml:space="preserve">configuration of the </w:t>
      </w:r>
      <w:r>
        <w:t>VPN service</w:t>
      </w:r>
      <w:r w:rsidR="00C8345B">
        <w:t>s,</w:t>
      </w:r>
      <w:r>
        <w:t xml:space="preserve"> such as </w:t>
      </w:r>
      <w:r w:rsidR="00C8345B">
        <w:t xml:space="preserve">the </w:t>
      </w:r>
      <w:r>
        <w:t>VRF</w:t>
      </w:r>
      <w:r w:rsidR="00195C3F">
        <w:t xml:space="preserve"> </w:t>
      </w:r>
      <w:r w:rsidR="00C8345B">
        <w:t>in the PE nodes</w:t>
      </w:r>
      <w:r>
        <w:t xml:space="preserve">, as shown in </w:t>
      </w:r>
      <w:r w:rsidR="00B47D12">
        <w:t>Figure 3</w:t>
      </w:r>
      <w:r>
        <w:t>:</w:t>
      </w:r>
    </w:p>
    <w:p w14:paraId="071BB9C1" w14:textId="77777777" w:rsidR="004B5A98" w:rsidRPr="00F8768F" w:rsidRDefault="004B5A98" w:rsidP="004B5A98">
      <w:pPr>
        <w:pStyle w:val="RFCFigure"/>
      </w:pPr>
    </w:p>
    <w:p w14:paraId="3DAF25D3" w14:textId="77777777" w:rsidR="00822D43" w:rsidRPr="00F8768F" w:rsidRDefault="00822D43" w:rsidP="00822D43">
      <w:pPr>
        <w:pStyle w:val="RFCFigure"/>
      </w:pPr>
      <w:r w:rsidRPr="00F8768F">
        <w:t xml:space="preserve">       +------------------+            +------------------+</w:t>
      </w:r>
    </w:p>
    <w:p w14:paraId="034AF5EF" w14:textId="51349EA4" w:rsidR="00822D43" w:rsidRPr="00F8768F" w:rsidRDefault="00822D43" w:rsidP="00822D43">
      <w:pPr>
        <w:pStyle w:val="RFCFigure"/>
      </w:pPr>
      <w:r w:rsidRPr="00F8768F">
        <w:t xml:space="preserve">       | </w:t>
      </w:r>
      <w:r>
        <w:t xml:space="preserve">                </w:t>
      </w:r>
      <w:r w:rsidRPr="00F8768F">
        <w:t xml:space="preserve"> |            | </w:t>
      </w:r>
      <w:r>
        <w:t xml:space="preserve">                </w:t>
      </w:r>
      <w:r w:rsidRPr="00F8768F">
        <w:t xml:space="preserve"> |</w:t>
      </w:r>
    </w:p>
    <w:p w14:paraId="6DC982FA" w14:textId="436903D6" w:rsidR="00822D43" w:rsidRPr="00F8768F" w:rsidRDefault="00822D43" w:rsidP="00822D43">
      <w:pPr>
        <w:pStyle w:val="RFCFigure"/>
      </w:pPr>
      <w:r w:rsidRPr="00F8768F">
        <w:t xml:space="preserve">       |</w:t>
      </w:r>
      <w:r>
        <w:t xml:space="preserve">    </w:t>
      </w:r>
      <w:r w:rsidRPr="00F8768F">
        <w:t xml:space="preserve"> </w:t>
      </w:r>
      <w:r>
        <w:t xml:space="preserve"> P</w:t>
      </w:r>
      <w:r>
        <w:noBreakHyphen/>
      </w:r>
      <w:r w:rsidRPr="00F8768F">
        <w:t>PNC1</w:t>
      </w:r>
      <w:r>
        <w:t xml:space="preserve">      </w:t>
      </w:r>
      <w:r w:rsidRPr="00F8768F">
        <w:t>|            |</w:t>
      </w:r>
      <w:r>
        <w:t xml:space="preserve">    </w:t>
      </w:r>
      <w:r w:rsidRPr="00F8768F">
        <w:t xml:space="preserve"> </w:t>
      </w:r>
      <w:r>
        <w:t xml:space="preserve"> P</w:t>
      </w:r>
      <w:r>
        <w:noBreakHyphen/>
      </w:r>
      <w:r w:rsidRPr="00F8768F">
        <w:t>PNC</w:t>
      </w:r>
      <w:r>
        <w:t xml:space="preserve">2      </w:t>
      </w:r>
      <w:r w:rsidRPr="00F8768F">
        <w:t>|</w:t>
      </w:r>
    </w:p>
    <w:p w14:paraId="66B290A7" w14:textId="53F5E2D9" w:rsidR="00822D43" w:rsidRPr="00F8768F" w:rsidRDefault="00822D43" w:rsidP="00822D43">
      <w:pPr>
        <w:pStyle w:val="RFCFigure"/>
      </w:pPr>
      <w:r w:rsidRPr="00F8768F">
        <w:t xml:space="preserve">       | </w:t>
      </w:r>
      <w:r>
        <w:t xml:space="preserve">                </w:t>
      </w:r>
      <w:r w:rsidRPr="00F8768F">
        <w:t xml:space="preserve"> |            | </w:t>
      </w:r>
      <w:r>
        <w:t xml:space="preserve">                </w:t>
      </w:r>
      <w:r w:rsidRPr="00F8768F">
        <w:t xml:space="preserve"> |</w:t>
      </w:r>
    </w:p>
    <w:p w14:paraId="6B6453B9" w14:textId="77777777" w:rsidR="00822D43" w:rsidRPr="00F8768F" w:rsidRDefault="00822D43" w:rsidP="00822D43">
      <w:pPr>
        <w:pStyle w:val="RFCFigure"/>
      </w:pPr>
      <w:r w:rsidRPr="00F8768F">
        <w:t xml:space="preserve">       +--|-----------|---+            +--|-----------|---+</w:t>
      </w:r>
    </w:p>
    <w:p w14:paraId="02ECC01F" w14:textId="4910C98F" w:rsidR="00822D43" w:rsidRPr="00F8768F" w:rsidRDefault="00822D43" w:rsidP="00822D43">
      <w:pPr>
        <w:pStyle w:val="RFCFigure"/>
      </w:pPr>
      <w:r w:rsidRPr="00F8768F">
        <w:t xml:space="preserve">          | </w:t>
      </w:r>
      <w:proofErr w:type="gramStart"/>
      <w:r w:rsidRPr="00F8768F">
        <w:t>1.Tunnel  |</w:t>
      </w:r>
      <w:proofErr w:type="gramEnd"/>
      <w:r w:rsidRPr="00F8768F">
        <w:t xml:space="preserve"> 2.VPN</w:t>
      </w:r>
      <w:r>
        <w:t xml:space="preserve">    </w:t>
      </w:r>
      <w:r w:rsidRPr="00F8768F">
        <w:t xml:space="preserve">         | 1.Tunnel  | 2.VPN</w:t>
      </w:r>
    </w:p>
    <w:p w14:paraId="4F93058E" w14:textId="49A9F14D" w:rsidR="00822D43" w:rsidRPr="00742588" w:rsidRDefault="00822D43" w:rsidP="00822D43">
      <w:pPr>
        <w:pStyle w:val="RFCFigure"/>
        <w:rPr>
          <w:lang w:val="it-IT"/>
          <w:rPrChange w:id="64" w:author="Paolo Volpato" w:date="2021-06-08T08:21:00Z">
            <w:rPr/>
          </w:rPrChange>
        </w:rPr>
      </w:pPr>
      <w:r w:rsidRPr="00F8768F">
        <w:t xml:space="preserve">          </w:t>
      </w:r>
      <w:r w:rsidRPr="00742588">
        <w:rPr>
          <w:lang w:val="it-IT"/>
          <w:rPrChange w:id="65" w:author="Paolo Volpato" w:date="2021-06-08T08:21:00Z">
            <w:rPr/>
          </w:rPrChange>
        </w:rPr>
        <w:t xml:space="preserve">| </w:t>
      </w:r>
      <w:r w:rsidR="00797A0C" w:rsidRPr="00742588">
        <w:rPr>
          <w:lang w:val="it-IT"/>
          <w:rPrChange w:id="66" w:author="Paolo Volpato" w:date="2021-06-08T08:21:00Z">
            <w:rPr/>
          </w:rPrChange>
        </w:rPr>
        <w:t>Config</w:t>
      </w:r>
      <w:r w:rsidRPr="00742588">
        <w:rPr>
          <w:lang w:val="it-IT"/>
          <w:rPrChange w:id="67" w:author="Paolo Volpato" w:date="2021-06-08T08:21:00Z">
            <w:rPr/>
          </w:rPrChange>
        </w:rPr>
        <w:t xml:space="preserve">    | Provisioning      | </w:t>
      </w:r>
      <w:r w:rsidR="00797A0C" w:rsidRPr="00742588">
        <w:rPr>
          <w:lang w:val="it-IT"/>
          <w:rPrChange w:id="68" w:author="Paolo Volpato" w:date="2021-06-08T08:21:00Z">
            <w:rPr/>
          </w:rPrChange>
        </w:rPr>
        <w:t>Config</w:t>
      </w:r>
      <w:r w:rsidRPr="00742588">
        <w:rPr>
          <w:lang w:val="it-IT"/>
          <w:rPrChange w:id="69" w:author="Paolo Volpato" w:date="2021-06-08T08:21:00Z">
            <w:rPr/>
          </w:rPrChange>
        </w:rPr>
        <w:t xml:space="preserve">    | Provisioning</w:t>
      </w:r>
    </w:p>
    <w:p w14:paraId="5648FD71" w14:textId="77777777" w:rsidR="00822D43" w:rsidRPr="00742588" w:rsidRDefault="00822D43" w:rsidP="00822D43">
      <w:pPr>
        <w:pStyle w:val="RFCFigure"/>
        <w:rPr>
          <w:lang w:val="it-IT"/>
          <w:rPrChange w:id="70" w:author="Paolo Volpato" w:date="2021-06-08T08:21:00Z">
            <w:rPr/>
          </w:rPrChange>
        </w:rPr>
      </w:pPr>
      <w:r w:rsidRPr="00742588">
        <w:rPr>
          <w:lang w:val="it-IT"/>
          <w:rPrChange w:id="71" w:author="Paolo Volpato" w:date="2021-06-08T08:21:00Z">
            <w:rPr/>
          </w:rPrChange>
        </w:rPr>
        <w:t xml:space="preserve">          V           V                   V           V</w:t>
      </w:r>
    </w:p>
    <w:p w14:paraId="492FB543" w14:textId="77777777" w:rsidR="00822D43" w:rsidRPr="00723F72" w:rsidRDefault="00822D43" w:rsidP="00822D43">
      <w:pPr>
        <w:pStyle w:val="RFCFigure"/>
        <w:rPr>
          <w:lang w:val="it-IT"/>
        </w:rPr>
      </w:pPr>
      <w:r w:rsidRPr="00742588">
        <w:rPr>
          <w:lang w:val="it-IT"/>
          <w:rPrChange w:id="72" w:author="Paolo Volpato" w:date="2021-06-08T08:21:00Z">
            <w:rPr/>
          </w:rPrChange>
        </w:rPr>
        <w:t xml:space="preserve">        </w:t>
      </w:r>
      <w:r w:rsidRPr="00723F72">
        <w:rPr>
          <w:lang w:val="it-IT"/>
        </w:rPr>
        <w:t>+---------------------+         +---------------------+</w:t>
      </w:r>
    </w:p>
    <w:p w14:paraId="4649A3AE" w14:textId="2DCD5078" w:rsidR="00822D43" w:rsidRPr="00723F72" w:rsidRDefault="00822D43" w:rsidP="00822D43">
      <w:pPr>
        <w:pStyle w:val="RFCFigure"/>
        <w:rPr>
          <w:lang w:val="it-IT"/>
        </w:rPr>
      </w:pPr>
      <w:r w:rsidRPr="00723F72">
        <w:rPr>
          <w:lang w:val="it-IT"/>
        </w:rPr>
        <w:t xml:space="preserve">   CE  / PE     tunnel 1   </w:t>
      </w:r>
      <w:r>
        <w:rPr>
          <w:lang w:val="it-IT"/>
        </w:rPr>
        <w:t xml:space="preserve">  </w:t>
      </w:r>
      <w:r w:rsidRPr="00723F72">
        <w:rPr>
          <w:lang w:val="it-IT"/>
        </w:rPr>
        <w:t>BR\       /</w:t>
      </w:r>
      <w:r>
        <w:rPr>
          <w:lang w:val="it-IT"/>
        </w:rPr>
        <w:t xml:space="preserve"> </w:t>
      </w:r>
      <w:r w:rsidRPr="00723F72">
        <w:rPr>
          <w:lang w:val="it-IT"/>
        </w:rPr>
        <w:t>BR</w:t>
      </w:r>
      <w:r>
        <w:rPr>
          <w:lang w:val="it-IT"/>
        </w:rPr>
        <w:t xml:space="preserve"> </w:t>
      </w:r>
      <w:r w:rsidRPr="00723F72">
        <w:rPr>
          <w:lang w:val="it-IT"/>
        </w:rPr>
        <w:t xml:space="preserve">    tunnel 2    PE \  CE</w:t>
      </w:r>
    </w:p>
    <w:p w14:paraId="121929F9" w14:textId="77777777" w:rsidR="00822D43" w:rsidRPr="00742588" w:rsidRDefault="00822D43" w:rsidP="00822D43">
      <w:pPr>
        <w:pStyle w:val="RFCFigure"/>
        <w:rPr>
          <w:lang w:val="it-IT"/>
          <w:rPrChange w:id="73" w:author="Paolo Volpato" w:date="2021-06-08T08:21:00Z">
            <w:rPr/>
          </w:rPrChange>
        </w:rPr>
      </w:pPr>
      <w:r w:rsidRPr="00723F72">
        <w:rPr>
          <w:lang w:val="it-IT"/>
        </w:rPr>
        <w:t xml:space="preserve">   </w:t>
      </w:r>
      <w:r w:rsidRPr="00742588">
        <w:rPr>
          <w:lang w:val="it-IT"/>
          <w:rPrChange w:id="74" w:author="Paolo Volpato" w:date="2021-06-08T08:21:00Z">
            <w:rPr/>
          </w:rPrChange>
        </w:rPr>
        <w:t>o--/---o..................o--\-----/--o..................o---\--o</w:t>
      </w:r>
    </w:p>
    <w:p w14:paraId="6A6BEE2D" w14:textId="77777777" w:rsidR="00822D43" w:rsidRPr="00742588" w:rsidRDefault="00822D43" w:rsidP="00822D43">
      <w:pPr>
        <w:pStyle w:val="RFCFigure"/>
        <w:rPr>
          <w:lang w:val="it-IT"/>
          <w:rPrChange w:id="75" w:author="Paolo Volpato" w:date="2021-06-08T08:21:00Z">
            <w:rPr/>
          </w:rPrChange>
        </w:rPr>
      </w:pPr>
      <w:r w:rsidRPr="00742588">
        <w:rPr>
          <w:lang w:val="it-IT"/>
          <w:rPrChange w:id="76" w:author="Paolo Volpato" w:date="2021-06-08T08:21:00Z">
            <w:rPr/>
          </w:rPrChange>
        </w:rPr>
        <w:t xml:space="preserve">      \                         /     \                         /</w:t>
      </w:r>
    </w:p>
    <w:p w14:paraId="499D2171" w14:textId="41529A98" w:rsidR="00822D43" w:rsidRPr="00742588" w:rsidRDefault="00822D43" w:rsidP="00822D43">
      <w:pPr>
        <w:pStyle w:val="RFCFigure"/>
        <w:rPr>
          <w:lang w:val="it-IT"/>
          <w:rPrChange w:id="77" w:author="Paolo Volpato" w:date="2021-06-08T08:21:00Z">
            <w:rPr/>
          </w:rPrChange>
        </w:rPr>
      </w:pPr>
      <w:r w:rsidRPr="00742588">
        <w:rPr>
          <w:lang w:val="it-IT"/>
          <w:rPrChange w:id="78" w:author="Paolo Volpato" w:date="2021-06-08T08:21:00Z">
            <w:rPr/>
          </w:rPrChange>
        </w:rPr>
        <w:t xml:space="preserve">       \        Domain 1       /       \       Domain 2        /</w:t>
      </w:r>
    </w:p>
    <w:p w14:paraId="2C18D7E0" w14:textId="77777777" w:rsidR="00822D43" w:rsidRPr="00F8768F" w:rsidRDefault="00822D43" w:rsidP="00822D43">
      <w:pPr>
        <w:pStyle w:val="RFCFigure"/>
      </w:pPr>
      <w:r w:rsidRPr="00742588">
        <w:rPr>
          <w:lang w:val="it-IT"/>
          <w:rPrChange w:id="79" w:author="Paolo Volpato" w:date="2021-06-08T08:21:00Z">
            <w:rPr/>
          </w:rPrChange>
        </w:rPr>
        <w:t xml:space="preserve">        </w:t>
      </w:r>
      <w:r w:rsidRPr="00F8768F">
        <w:t>+---------------------+         +---------------------+</w:t>
      </w:r>
    </w:p>
    <w:p w14:paraId="501E6E76" w14:textId="77777777" w:rsidR="00822D43" w:rsidRPr="00F8768F" w:rsidRDefault="00822D43" w:rsidP="00822D43">
      <w:pPr>
        <w:pStyle w:val="RFCFigure"/>
      </w:pPr>
    </w:p>
    <w:p w14:paraId="3A8086A6" w14:textId="77777777" w:rsidR="00822D43" w:rsidRPr="00F8768F" w:rsidRDefault="00822D43" w:rsidP="00822D43">
      <w:pPr>
        <w:pStyle w:val="RFCFigure"/>
      </w:pPr>
      <w:r w:rsidRPr="00F8768F">
        <w:t xml:space="preserve">                                 End-to-end tunnel</w:t>
      </w:r>
    </w:p>
    <w:p w14:paraId="6FBA69B7" w14:textId="77777777" w:rsidR="00822D43" w:rsidRPr="009907A0" w:rsidRDefault="00822D43" w:rsidP="00822D43">
      <w:pPr>
        <w:pStyle w:val="RFCFigure"/>
      </w:pPr>
      <w:r w:rsidRPr="009907A0">
        <w:t xml:space="preserve">          &lt;-------------------------------------------------&gt;</w:t>
      </w:r>
    </w:p>
    <w:p w14:paraId="51898464" w14:textId="77777777" w:rsidR="004B5A98" w:rsidRPr="00F8768F" w:rsidRDefault="004B5A98" w:rsidP="004B5A98">
      <w:pPr>
        <w:pStyle w:val="RFCFigure"/>
      </w:pPr>
    </w:p>
    <w:p w14:paraId="23A8C23A" w14:textId="77777777" w:rsidR="004B5A98" w:rsidRDefault="004B5A98" w:rsidP="004B5A98">
      <w:pPr>
        <w:pStyle w:val="Caption"/>
      </w:pPr>
      <w:bookmarkStart w:id="80" w:name="_Ref48309454"/>
      <w:r>
        <w:t>IP/MPLS Domain Controller &amp; NE Functions</w:t>
      </w:r>
      <w:bookmarkEnd w:id="80"/>
    </w:p>
    <w:p w14:paraId="78275F3E" w14:textId="783A7280" w:rsidR="00A65881" w:rsidRDefault="004B5A98" w:rsidP="004B5A98">
      <w:r>
        <w:t xml:space="preserve">It is assumed that BGP is running in the inter-domain IP/MPLS networks for L2/L3VPN and that </w:t>
      </w:r>
      <w:r w:rsidRPr="00DF75D4">
        <w:t xml:space="preserve">the </w:t>
      </w:r>
      <w:r w:rsidR="00822D43">
        <w:t>P</w:t>
      </w:r>
      <w:r w:rsidR="00822D43">
        <w:noBreakHyphen/>
        <w:t>PNC</w:t>
      </w:r>
      <w:r w:rsidRPr="00DF75D4">
        <w:t xml:space="preserve"> controller is also responsible for configuring the BGP speakers within its control domain</w:t>
      </w:r>
      <w:r w:rsidR="00B556ED">
        <w:t>,</w:t>
      </w:r>
      <w:r>
        <w:t xml:space="preserve"> if necessary.</w:t>
      </w:r>
    </w:p>
    <w:p w14:paraId="1C2FF301" w14:textId="48F08218" w:rsidR="004B5A98" w:rsidRDefault="00822D43" w:rsidP="004B5A98">
      <w:r>
        <w:t xml:space="preserve">The BGP would be responsible for the </w:t>
      </w:r>
      <w:r w:rsidR="00A65881">
        <w:t xml:space="preserve">label distribution of the </w:t>
      </w:r>
      <w:r>
        <w:t>end</w:t>
      </w:r>
      <w:r>
        <w:noBreakHyphen/>
        <w:t>to</w:t>
      </w:r>
      <w:r>
        <w:noBreakHyphen/>
        <w:t>end tunnel on PE and BR nodes.</w:t>
      </w:r>
      <w:r w:rsidR="00A65881">
        <w:t xml:space="preserve"> The MDSC is responsible for the selection of the BRs and of the intra-domain MPLS</w:t>
      </w:r>
      <w:r w:rsidR="00A65881">
        <w:noBreakHyphen/>
        <w:t>TE Tunnels between PE/BR nodes.</w:t>
      </w:r>
    </w:p>
    <w:p w14:paraId="3DEC05FF" w14:textId="2EAA2232" w:rsidR="00A65881" w:rsidRDefault="00A65881" w:rsidP="00A65881">
      <w:r>
        <w:t>If new MPLS</w:t>
      </w:r>
      <w:r>
        <w:noBreakHyphen/>
        <w:t>TE Tunnels are needed</w:t>
      </w:r>
      <w:r w:rsidR="00797A0C">
        <w:t xml:space="preserve"> or </w:t>
      </w:r>
      <w:proofErr w:type="spellStart"/>
      <w:r w:rsidR="00797A0C">
        <w:t>mofications</w:t>
      </w:r>
      <w:proofErr w:type="spellEnd"/>
      <w:r w:rsidR="00797A0C">
        <w:t xml:space="preserve"> (e.g., bandwidth </w:t>
      </w:r>
      <w:proofErr w:type="spellStart"/>
      <w:r w:rsidR="00797A0C">
        <w:t>ingrease</w:t>
      </w:r>
      <w:proofErr w:type="spellEnd"/>
      <w:r w:rsidR="00797A0C">
        <w:t>) to existing MPLS_TE Tunnels are needed</w:t>
      </w:r>
      <w:r>
        <w:t xml:space="preserve">, </w:t>
      </w:r>
      <w:r w:rsidR="00797A0C">
        <w:t xml:space="preserve">as outlined in section </w:t>
      </w:r>
      <w:r w:rsidR="00B47D12">
        <w:t>2.2</w:t>
      </w:r>
      <w:r w:rsidR="00797A0C">
        <w:t xml:space="preserve">, </w:t>
      </w:r>
      <w:r>
        <w:t>the MDSC would request their setup</w:t>
      </w:r>
      <w:r w:rsidR="00797A0C">
        <w:t xml:space="preserve"> or modifications</w:t>
      </w:r>
      <w:r>
        <w:t xml:space="preserve"> to the P</w:t>
      </w:r>
      <w:r>
        <w:noBreakHyphen/>
        <w:t xml:space="preserve">PNCs (step 1 in </w:t>
      </w:r>
      <w:r w:rsidR="00B47D12">
        <w:t>Figure 3</w:t>
      </w:r>
      <w:r>
        <w:t>). Then the MDSC would request the P</w:t>
      </w:r>
      <w:r>
        <w:noBreakHyphen/>
        <w:t>PNC to configure the VPN, including the selection of the intra</w:t>
      </w:r>
      <w:r>
        <w:noBreakHyphen/>
        <w:t xml:space="preserve">domain TE Tunnel (step 2 in </w:t>
      </w:r>
      <w:r w:rsidR="00B47D12">
        <w:t>Figure 3</w:t>
      </w:r>
      <w:r>
        <w:t>).</w:t>
      </w:r>
    </w:p>
    <w:p w14:paraId="098023C8" w14:textId="6E4336B2" w:rsidR="00CF2A2A" w:rsidRDefault="00CF2A2A" w:rsidP="00A65881">
      <w:r>
        <w:t>The P</w:t>
      </w:r>
      <w:r>
        <w:noBreakHyphen/>
        <w:t>PNC should configure, using mechanisms outside the scope of this document, the ingress PE forwarding table, e.g., the VRF, to forward the VPN traffic, received from the CE, with the following three labels:</w:t>
      </w:r>
    </w:p>
    <w:p w14:paraId="46FC187A" w14:textId="4188CFB5" w:rsidR="00CF2A2A" w:rsidRDefault="00CF2A2A" w:rsidP="00723F72">
      <w:pPr>
        <w:pStyle w:val="RFCListBullet"/>
      </w:pPr>
      <w:r>
        <w:t>VPN label: assigned by the egress PE and distributed by BGP;</w:t>
      </w:r>
    </w:p>
    <w:p w14:paraId="09B8C4BF" w14:textId="6555D919" w:rsidR="00CF2A2A" w:rsidRDefault="00CF2A2A" w:rsidP="00723F72">
      <w:pPr>
        <w:pStyle w:val="RFCListBullet"/>
      </w:pPr>
      <w:r>
        <w:t>end</w:t>
      </w:r>
      <w:r>
        <w:noBreakHyphen/>
        <w:t>to</w:t>
      </w:r>
      <w:r>
        <w:noBreakHyphen/>
        <w:t>end LSP label: assigned by the egress BR, selected by the MDSC, and distributed by BGP;</w:t>
      </w:r>
    </w:p>
    <w:p w14:paraId="6499B18A" w14:textId="0F450A15" w:rsidR="00CF2A2A" w:rsidRDefault="00CF2A2A" w:rsidP="00723F72">
      <w:pPr>
        <w:pStyle w:val="RFCListBullet"/>
      </w:pPr>
      <w:r>
        <w:lastRenderedPageBreak/>
        <w:t>MPLS-TE tunnel label, assigned by the next hop P node of the tunnel selected by the MDSC and distributed by mechanism internal to the IP/MPLS domain (e.g., RSVP-TE).</w:t>
      </w:r>
    </w:p>
    <w:p w14:paraId="6AB376A1" w14:textId="236FD48C" w:rsidR="00E33E77" w:rsidRDefault="00E33E77" w:rsidP="00E33E77">
      <w:pPr>
        <w:pStyle w:val="Heading2"/>
      </w:pPr>
      <w:bookmarkStart w:id="81" w:name="_Toc53130240"/>
      <w:bookmarkStart w:id="82" w:name="_Toc68604096"/>
      <w:r w:rsidRPr="00E33E77">
        <w:t>Optical Domain Controller and NE Functions</w:t>
      </w:r>
      <w:bookmarkEnd w:id="81"/>
      <w:bookmarkEnd w:id="82"/>
    </w:p>
    <w:p w14:paraId="45F165EF" w14:textId="7791B1E4" w:rsidR="004B5A98" w:rsidRDefault="004B5A98" w:rsidP="004B5A98">
      <w:r w:rsidRPr="007B6CEE">
        <w:t xml:space="preserve">Optical network provides the underlay connectivity services to IP/MPLS networks. The coordination of Packet/Optical multi-layer is done by the </w:t>
      </w:r>
      <w:r w:rsidR="00A37704">
        <w:t xml:space="preserve">MDSC, as shown in </w:t>
      </w:r>
      <w:r w:rsidR="00B47D12">
        <w:t>Figure 1</w:t>
      </w:r>
      <w:r w:rsidRPr="007B6CEE">
        <w:t>.</w:t>
      </w:r>
      <w:r>
        <w:t xml:space="preserve"> </w:t>
      </w:r>
    </w:p>
    <w:p w14:paraId="0A4FA764" w14:textId="77777777" w:rsidR="00A37704" w:rsidRDefault="00A37704" w:rsidP="004B5A98">
      <w:r>
        <w:t>The O</w:t>
      </w:r>
      <w:r>
        <w:noBreakHyphen/>
        <w:t>PNC is responsible to:</w:t>
      </w:r>
    </w:p>
    <w:p w14:paraId="48C4A6DB" w14:textId="1C45B0B5" w:rsidR="00A37704" w:rsidRDefault="00A37704" w:rsidP="00723F72">
      <w:pPr>
        <w:pStyle w:val="RFCListBullet"/>
      </w:pPr>
      <w:r>
        <w:t>provide to the MDSC an abstract TE topology view of its underlying optical network resources;</w:t>
      </w:r>
    </w:p>
    <w:p w14:paraId="1741B3FA" w14:textId="4B573CFE" w:rsidR="00A37704" w:rsidRDefault="00A37704" w:rsidP="00723F72">
      <w:pPr>
        <w:pStyle w:val="RFCListBullet"/>
      </w:pPr>
      <w:r>
        <w:t>perform single</w:t>
      </w:r>
      <w:r>
        <w:noBreakHyphen/>
        <w:t>domain local path computation, when requested by the MDSC;</w:t>
      </w:r>
    </w:p>
    <w:p w14:paraId="5F4C9A49" w14:textId="664C82D1" w:rsidR="00A37704" w:rsidRDefault="00A37704" w:rsidP="00723F72">
      <w:pPr>
        <w:pStyle w:val="RFCListBullet"/>
      </w:pPr>
      <w:proofErr w:type="gramStart"/>
      <w:r>
        <w:t>perform</w:t>
      </w:r>
      <w:proofErr w:type="gramEnd"/>
      <w:r>
        <w:t xml:space="preserve"> Optical Tunnel setup, when requested by the MDSC.</w:t>
      </w:r>
    </w:p>
    <w:p w14:paraId="75AC5727" w14:textId="17481DA7" w:rsidR="008F32CC" w:rsidRDefault="008F32CC" w:rsidP="004B5A98">
      <w:r>
        <w:t>The mechanisms used by O</w:t>
      </w:r>
      <w:r>
        <w:noBreakHyphen/>
        <w:t>PNC to perform intra</w:t>
      </w:r>
      <w:r>
        <w:noBreakHyphen/>
        <w:t>domain topology discovery and path setup are usually vendor</w:t>
      </w:r>
      <w:r>
        <w:noBreakHyphen/>
      </w:r>
      <w:proofErr w:type="spellStart"/>
      <w:r>
        <w:t>speicific</w:t>
      </w:r>
      <w:proofErr w:type="spellEnd"/>
      <w:r>
        <w:t xml:space="preserve"> and outside the scope of this document.</w:t>
      </w:r>
    </w:p>
    <w:p w14:paraId="59CF5CEB" w14:textId="337553FB" w:rsidR="008F32CC" w:rsidRDefault="008F32CC" w:rsidP="004B5A98">
      <w:r>
        <w:t xml:space="preserve">Depending on the type of optical network, TE topology abstraction, path </w:t>
      </w:r>
      <w:proofErr w:type="spellStart"/>
      <w:r>
        <w:t>compution</w:t>
      </w:r>
      <w:proofErr w:type="spellEnd"/>
      <w:r>
        <w:t xml:space="preserve"> and path setup can be single</w:t>
      </w:r>
      <w:r>
        <w:noBreakHyphen/>
      </w:r>
      <w:r w:rsidR="00547E4E" w:rsidRPr="00B50EBB">
        <w:t>layer</w:t>
      </w:r>
      <w:r w:rsidR="00547E4E">
        <w:t xml:space="preserve"> </w:t>
      </w:r>
      <w:r>
        <w:t>(either OTN or WDM) or multi-layer OTN/WDM. In the latter case, the multi-layer coordination between the OTN and WDM layers is performed by the O</w:t>
      </w:r>
      <w:r>
        <w:noBreakHyphen/>
        <w:t>PNC.</w:t>
      </w:r>
    </w:p>
    <w:p w14:paraId="47F88375" w14:textId="2A20BCF7" w:rsidR="00183DAE" w:rsidRPr="00954E1B" w:rsidRDefault="00BB3648" w:rsidP="00E33E77">
      <w:pPr>
        <w:pStyle w:val="Heading1"/>
      </w:pPr>
      <w:bookmarkStart w:id="83" w:name="_Toc53130241"/>
      <w:bookmarkStart w:id="84" w:name="_Toc68604097"/>
      <w:r w:rsidRPr="00954E1B">
        <w:t>Interface protocols and YANG data models for the MPIs</w:t>
      </w:r>
      <w:bookmarkEnd w:id="83"/>
      <w:bookmarkEnd w:id="84"/>
    </w:p>
    <w:p w14:paraId="5E8C962A" w14:textId="77777777" w:rsidR="00446B77" w:rsidRPr="006F25F5" w:rsidRDefault="00446B77" w:rsidP="00446B77">
      <w:r w:rsidRPr="006F25F5">
        <w:t xml:space="preserve">This section describes general </w:t>
      </w:r>
      <w:r>
        <w:t>assumptions</w:t>
      </w:r>
      <w:r w:rsidRPr="006F25F5">
        <w:t xml:space="preserve"> </w:t>
      </w:r>
      <w:r>
        <w:t xml:space="preserve">which are </w:t>
      </w:r>
      <w:r w:rsidRPr="006F25F5">
        <w:t xml:space="preserve">applicable at </w:t>
      </w:r>
      <w:r>
        <w:t xml:space="preserve">all </w:t>
      </w:r>
      <w:r w:rsidRPr="006F25F5">
        <w:t>the MPI interfaces</w:t>
      </w:r>
      <w:r>
        <w:t>,</w:t>
      </w:r>
      <w:r w:rsidRPr="006F25F5">
        <w:t xml:space="preserve"> between each PNC (Optical or Packet) and the MDSC, </w:t>
      </w:r>
      <w:r>
        <w:t xml:space="preserve">and also to </w:t>
      </w:r>
      <w:r w:rsidRPr="006F25F5">
        <w:t>all the scenarios discussed in this document.</w:t>
      </w:r>
    </w:p>
    <w:p w14:paraId="23D8075B" w14:textId="5142ED81" w:rsidR="00183DAE" w:rsidRPr="00954E1B" w:rsidRDefault="00183DAE" w:rsidP="00954E1B">
      <w:pPr>
        <w:pStyle w:val="Heading2"/>
      </w:pPr>
      <w:bookmarkStart w:id="85" w:name="_Toc53130242"/>
      <w:bookmarkStart w:id="86" w:name="_Toc68604098"/>
      <w:r w:rsidRPr="00BB3648">
        <w:t>RESTCONF</w:t>
      </w:r>
      <w:r w:rsidR="00BB3648" w:rsidRPr="00954E1B">
        <w:t xml:space="preserve"> protocol</w:t>
      </w:r>
      <w:r w:rsidR="00BB3648">
        <w:t xml:space="preserve"> at the MPIs</w:t>
      </w:r>
      <w:bookmarkEnd w:id="85"/>
      <w:bookmarkEnd w:id="86"/>
    </w:p>
    <w:p w14:paraId="6E0C7E56" w14:textId="77777777" w:rsidR="00BB3648" w:rsidDel="00446B77" w:rsidRDefault="00BB3648" w:rsidP="00BB3648">
      <w:r w:rsidRPr="005F2CBA" w:rsidDel="00446B77">
        <w:t xml:space="preserve">The </w:t>
      </w:r>
      <w:r w:rsidDel="00446B77">
        <w:t xml:space="preserve">RESTCONF </w:t>
      </w:r>
      <w:r w:rsidRPr="005F2CBA" w:rsidDel="00446B77">
        <w:t>protocol</w:t>
      </w:r>
      <w:r w:rsidDel="00446B77">
        <w:t>, as defined in [RFC8040], using the JSON representation, defined in [RFC7951], is assumed to be</w:t>
      </w:r>
      <w:r w:rsidRPr="005F2CBA" w:rsidDel="00446B77">
        <w:t xml:space="preserve"> used at these interfaces</w:t>
      </w:r>
      <w:r w:rsidDel="00446B77">
        <w:t xml:space="preserve">. </w:t>
      </w:r>
      <w:r w:rsidRPr="0029754E" w:rsidDel="00446B77">
        <w:t>Extensions to RESTCONF, as defined in [RFC8527], to be compliant with Network Management Datastore Architecture (NMDA) defined in [RFC8342], are assumed to be used as well at these MPI interfaces and also at CMI interfaces.</w:t>
      </w:r>
    </w:p>
    <w:p w14:paraId="5B403500" w14:textId="4FA392C8" w:rsidR="00BB3648" w:rsidRPr="00954E1B" w:rsidRDefault="00BB3648" w:rsidP="00954E1B">
      <w:pPr>
        <w:pStyle w:val="Heading2"/>
      </w:pPr>
      <w:bookmarkStart w:id="87" w:name="_Toc53130243"/>
      <w:bookmarkStart w:id="88" w:name="_Toc68604099"/>
      <w:r w:rsidRPr="00954E1B">
        <w:t>YANG data models at the MPIs</w:t>
      </w:r>
      <w:bookmarkEnd w:id="87"/>
      <w:bookmarkEnd w:id="88"/>
    </w:p>
    <w:p w14:paraId="6A3C5C8F" w14:textId="77777777" w:rsidR="00BB3648" w:rsidDel="00446B77" w:rsidRDefault="00BB3648" w:rsidP="00BB3648">
      <w:r w:rsidDel="00446B77">
        <w:t>The data models used on these interfaces are assumed to use the YANG 1.1 Data Modeling Language, as defined in [RFC7950].</w:t>
      </w:r>
    </w:p>
    <w:p w14:paraId="25269130" w14:textId="3DB686B5" w:rsidR="00183DAE" w:rsidRDefault="00183DAE" w:rsidP="00183DAE">
      <w:pPr>
        <w:pStyle w:val="Heading3"/>
      </w:pPr>
      <w:bookmarkStart w:id="89" w:name="_Toc53130244"/>
      <w:bookmarkStart w:id="90" w:name="_Ref54089505"/>
      <w:bookmarkStart w:id="91" w:name="_Toc68604100"/>
      <w:r>
        <w:lastRenderedPageBreak/>
        <w:t xml:space="preserve">Common YANG </w:t>
      </w:r>
      <w:r w:rsidR="00BB3648">
        <w:t xml:space="preserve">data </w:t>
      </w:r>
      <w:r>
        <w:t xml:space="preserve">models at </w:t>
      </w:r>
      <w:r w:rsidR="00BB3648">
        <w:t xml:space="preserve">the </w:t>
      </w:r>
      <w:r>
        <w:t>MPIs</w:t>
      </w:r>
      <w:bookmarkEnd w:id="89"/>
      <w:bookmarkEnd w:id="90"/>
      <w:bookmarkEnd w:id="91"/>
    </w:p>
    <w:p w14:paraId="477E7A05" w14:textId="77777777" w:rsidR="00BB3648" w:rsidDel="00446B77" w:rsidRDefault="00BB3648" w:rsidP="00BB3648">
      <w:r w:rsidDel="00446B77">
        <w:t>As required in [RFC8040], the "</w:t>
      </w:r>
      <w:proofErr w:type="spellStart"/>
      <w:r w:rsidDel="00446B77">
        <w:t>ietf</w:t>
      </w:r>
      <w:proofErr w:type="spellEnd"/>
      <w:r w:rsidDel="00446B77">
        <w:t>-yang-library" YANG module defined in [RFC8525] is used to allow the MDSC to discover the set of YANG modules supported by each PNC at its MPI.</w:t>
      </w:r>
    </w:p>
    <w:p w14:paraId="1A28066F" w14:textId="77777777" w:rsidR="00183DAE" w:rsidRDefault="00183DAE" w:rsidP="00183DAE">
      <w:r>
        <w:t>Both Optical and Packet PNCs use the following common topology YANG models at the MPI to report their abstract topologies:</w:t>
      </w:r>
    </w:p>
    <w:p w14:paraId="0C8B9FD4" w14:textId="77777777" w:rsidR="00183DAE" w:rsidRDefault="00183DAE" w:rsidP="00183DAE">
      <w:pPr>
        <w:pStyle w:val="RFCListBullet"/>
      </w:pPr>
      <w:r>
        <w:t>The Base Network Model, defined in the “</w:t>
      </w:r>
      <w:proofErr w:type="spellStart"/>
      <w:r>
        <w:t>ietf</w:t>
      </w:r>
      <w:proofErr w:type="spellEnd"/>
      <w:r>
        <w:t>-network” YANG module of [RFC8345]</w:t>
      </w:r>
    </w:p>
    <w:p w14:paraId="637F30C6" w14:textId="77777777" w:rsidR="00183DAE" w:rsidRDefault="00183DAE" w:rsidP="00183DAE">
      <w:pPr>
        <w:pStyle w:val="RFCListBullet"/>
      </w:pPr>
      <w:r>
        <w:t>The Base Network Topology Model, defined in the “</w:t>
      </w:r>
      <w:proofErr w:type="spellStart"/>
      <w:r>
        <w:rPr>
          <w:lang w:val="en"/>
        </w:rPr>
        <w:t>ietf</w:t>
      </w:r>
      <w:proofErr w:type="spellEnd"/>
      <w:r>
        <w:rPr>
          <w:lang w:val="en"/>
        </w:rPr>
        <w:t>-network-topology</w:t>
      </w:r>
      <w:r>
        <w:t>” YANG module of [RFC8345], which augments the Base Network Model</w:t>
      </w:r>
    </w:p>
    <w:p w14:paraId="217F14F1" w14:textId="1E5AAD37" w:rsidR="00183DAE" w:rsidRDefault="00183DAE" w:rsidP="00183DAE">
      <w:pPr>
        <w:pStyle w:val="RFCListBullet"/>
      </w:pPr>
      <w:r>
        <w:t>The TE Topology Model, defined in the “</w:t>
      </w:r>
      <w:proofErr w:type="spellStart"/>
      <w:r w:rsidRPr="0085703A">
        <w:t>ietf</w:t>
      </w:r>
      <w:proofErr w:type="spellEnd"/>
      <w:r w:rsidRPr="0085703A">
        <w:t>-</w:t>
      </w:r>
      <w:proofErr w:type="spellStart"/>
      <w:r w:rsidRPr="0085703A">
        <w:t>te</w:t>
      </w:r>
      <w:proofErr w:type="spellEnd"/>
      <w:r w:rsidRPr="0085703A">
        <w:t>-topology</w:t>
      </w:r>
      <w:r>
        <w:t>” YANG module of [RFC8795], which augments the Base Network Topology Model with TE specific information.</w:t>
      </w:r>
    </w:p>
    <w:p w14:paraId="23532271" w14:textId="77777777" w:rsidR="00183DAE" w:rsidRDefault="00183DAE" w:rsidP="00183DAE">
      <w:r>
        <w:t>These common YANG models are generic and augmented by technology-specific YANG modules as described in the following sections.</w:t>
      </w:r>
    </w:p>
    <w:p w14:paraId="475D0811" w14:textId="77777777" w:rsidR="00183DAE" w:rsidRPr="0029754E" w:rsidRDefault="00183DAE" w:rsidP="00183DAE">
      <w:r w:rsidRPr="0029754E">
        <w:t>Both Optical and Packet PNCs must use the following common notifications YANG models at the MPI so that any network changes can be reported almost in real-time to MDSC by the PNCs:</w:t>
      </w:r>
    </w:p>
    <w:p w14:paraId="570B44CC" w14:textId="77777777" w:rsidR="00183DAE" w:rsidRPr="0029754E" w:rsidRDefault="00183DAE" w:rsidP="00183DAE">
      <w:pPr>
        <w:pStyle w:val="RFCListBullet"/>
      </w:pPr>
      <w:r w:rsidRPr="0029754E">
        <w:t>Dynamic Subscription to YANG Events and Datastores over RESTCONF as defined in [RFC8650]</w:t>
      </w:r>
    </w:p>
    <w:p w14:paraId="665B3108" w14:textId="77777777" w:rsidR="00183DAE" w:rsidRPr="0029754E" w:rsidRDefault="00183DAE" w:rsidP="00183DAE">
      <w:pPr>
        <w:pStyle w:val="RFCListBullet"/>
      </w:pPr>
      <w:r w:rsidRPr="0029754E">
        <w:t>Subscription to YANG Notifications for Datastores updates as defined in [RFC8641]</w:t>
      </w:r>
    </w:p>
    <w:p w14:paraId="5374E176" w14:textId="77777777" w:rsidR="00183DAE" w:rsidRDefault="00183DAE" w:rsidP="00183DAE">
      <w:pPr>
        <w:pStyle w:val="RFCListBullet"/>
        <w:numPr>
          <w:ilvl w:val="0"/>
          <w:numId w:val="0"/>
        </w:numPr>
        <w:ind w:left="432"/>
      </w:pPr>
      <w:r w:rsidRPr="0029754E">
        <w:t>PNCs and MDSCs must be compliant with subscription requirements as stated in [RFC7923].</w:t>
      </w:r>
    </w:p>
    <w:p w14:paraId="194341AF" w14:textId="69C66104" w:rsidR="00183DAE" w:rsidRDefault="00183DAE" w:rsidP="00183DAE">
      <w:pPr>
        <w:pStyle w:val="Heading3"/>
      </w:pPr>
      <w:bookmarkStart w:id="92" w:name="_Toc53130245"/>
      <w:bookmarkStart w:id="93" w:name="_Toc68604101"/>
      <w:r>
        <w:t xml:space="preserve">YANG models at the </w:t>
      </w:r>
      <w:r w:rsidR="00BB3648">
        <w:t>O</w:t>
      </w:r>
      <w:r>
        <w:t>ptical MPIs</w:t>
      </w:r>
      <w:bookmarkEnd w:id="92"/>
      <w:bookmarkEnd w:id="93"/>
    </w:p>
    <w:p w14:paraId="46FAB2D7" w14:textId="77777777" w:rsidR="00183DAE" w:rsidRDefault="00183DAE" w:rsidP="00183DAE">
      <w:pPr>
        <w:pStyle w:val="RFCListBullet"/>
        <w:numPr>
          <w:ilvl w:val="0"/>
          <w:numId w:val="0"/>
        </w:numPr>
        <w:ind w:left="432"/>
      </w:pPr>
      <w:r>
        <w:t>The Optical PNC also uses at least the following technology-specific topology YANG models, providing WDM and Ethernet technology-specific augmentations of the generic TE Topology Model:</w:t>
      </w:r>
    </w:p>
    <w:p w14:paraId="1AABBC9F" w14:textId="77777777" w:rsidR="00183DAE" w:rsidRDefault="00183DAE" w:rsidP="00183DAE">
      <w:pPr>
        <w:pStyle w:val="RFCListBullet"/>
      </w:pPr>
      <w:r>
        <w:t>The WSON Topology Model, defined in the “</w:t>
      </w:r>
      <w:proofErr w:type="spellStart"/>
      <w:r>
        <w:t>ietf</w:t>
      </w:r>
      <w:proofErr w:type="spellEnd"/>
      <w:r>
        <w:t>-</w:t>
      </w:r>
      <w:proofErr w:type="spellStart"/>
      <w:r>
        <w:t>wson</w:t>
      </w:r>
      <w:proofErr w:type="spellEnd"/>
      <w:r>
        <w:t>-topology” YANG modules of [</w:t>
      </w:r>
      <w:r w:rsidRPr="00A32AF9">
        <w:t>WSON-TOPO</w:t>
      </w:r>
      <w:r>
        <w:t>], or the Flexi</w:t>
      </w:r>
      <w:r>
        <w:noBreakHyphen/>
        <w:t>grid Topology Model, defined in the “</w:t>
      </w:r>
      <w:proofErr w:type="spellStart"/>
      <w:r w:rsidRPr="00557357">
        <w:t>ietf</w:t>
      </w:r>
      <w:proofErr w:type="spellEnd"/>
      <w:r w:rsidRPr="00557357">
        <w:t>-flexi-grid-topology</w:t>
      </w:r>
      <w:r>
        <w:t>” YANG module of [Flexi</w:t>
      </w:r>
      <w:r>
        <w:noBreakHyphen/>
        <w:t>TOPO].</w:t>
      </w:r>
    </w:p>
    <w:p w14:paraId="496FE36C" w14:textId="0DD97B34" w:rsidR="00183DAE" w:rsidRPr="00ED789A" w:rsidRDefault="00183DAE" w:rsidP="00DF342E">
      <w:pPr>
        <w:pStyle w:val="RFCListBullet"/>
      </w:pPr>
      <w:r w:rsidRPr="00ED789A">
        <w:t>Optionally</w:t>
      </w:r>
      <w:r w:rsidR="00DF342E" w:rsidRPr="00ED789A">
        <w:t>, when the OTN layer is used,</w:t>
      </w:r>
      <w:r w:rsidRPr="00ED789A">
        <w:t xml:space="preserve"> the OTN Topology Model, </w:t>
      </w:r>
      <w:r w:rsidR="00DF342E" w:rsidRPr="00ED789A">
        <w:t xml:space="preserve">as </w:t>
      </w:r>
      <w:r w:rsidRPr="00ED789A">
        <w:t>defined in the “</w:t>
      </w:r>
      <w:proofErr w:type="spellStart"/>
      <w:r w:rsidR="00DF342E" w:rsidRPr="00ED789A">
        <w:t>ietf</w:t>
      </w:r>
      <w:proofErr w:type="spellEnd"/>
      <w:r w:rsidR="00DF342E" w:rsidRPr="00ED789A">
        <w:t>-</w:t>
      </w:r>
      <w:proofErr w:type="spellStart"/>
      <w:r w:rsidR="00DF342E" w:rsidRPr="00ED789A">
        <w:t>otn</w:t>
      </w:r>
      <w:proofErr w:type="spellEnd"/>
      <w:r w:rsidR="00DF342E" w:rsidRPr="00ED789A">
        <w:t>-topology</w:t>
      </w:r>
      <w:r w:rsidRPr="00ED789A">
        <w:t xml:space="preserve">” YANG module of </w:t>
      </w:r>
      <w:r w:rsidR="00DF342E" w:rsidRPr="00ED789A">
        <w:t>[OTN-TOPO].</w:t>
      </w:r>
    </w:p>
    <w:p w14:paraId="647480E5" w14:textId="7DD680C9" w:rsidR="00183DAE" w:rsidRDefault="00183DAE" w:rsidP="00183DAE">
      <w:pPr>
        <w:pStyle w:val="RFCListBullet"/>
      </w:pPr>
      <w:r>
        <w:lastRenderedPageBreak/>
        <w:t>The Ethernet Topology Model, defined in the “</w:t>
      </w:r>
      <w:proofErr w:type="spellStart"/>
      <w:r w:rsidRPr="0085703A">
        <w:t>ietf</w:t>
      </w:r>
      <w:proofErr w:type="spellEnd"/>
      <w:r w:rsidRPr="0085703A">
        <w:t>-eth-</w:t>
      </w:r>
      <w:proofErr w:type="spellStart"/>
      <w:r w:rsidRPr="0085703A">
        <w:t>te</w:t>
      </w:r>
      <w:proofErr w:type="spellEnd"/>
      <w:r w:rsidRPr="0085703A">
        <w:t>-topology</w:t>
      </w:r>
      <w:r>
        <w:t>” YANG module of [</w:t>
      </w:r>
      <w:r w:rsidRPr="00A32AF9">
        <w:t>CLIENT-TOPO</w:t>
      </w:r>
      <w:r>
        <w:t>]</w:t>
      </w:r>
      <w:r w:rsidR="00DF342E">
        <w:t>.</w:t>
      </w:r>
    </w:p>
    <w:p w14:paraId="6481C926" w14:textId="2524F9AD" w:rsidR="00183DAE" w:rsidRPr="0060135F" w:rsidRDefault="00183DAE" w:rsidP="00183DAE">
      <w:pPr>
        <w:pStyle w:val="RFCListBullet"/>
        <w:rPr>
          <w:highlight w:val="yellow"/>
        </w:rPr>
      </w:pPr>
      <w:commentRangeStart w:id="94"/>
      <w:r w:rsidRPr="0060135F">
        <w:rPr>
          <w:highlight w:val="yellow"/>
        </w:rPr>
        <w:t>Optionally</w:t>
      </w:r>
      <w:r w:rsidR="00DF342E">
        <w:rPr>
          <w:highlight w:val="yellow"/>
        </w:rPr>
        <w:t>,</w:t>
      </w:r>
      <w:r w:rsidRPr="0060135F">
        <w:rPr>
          <w:highlight w:val="yellow"/>
        </w:rPr>
        <w:t xml:space="preserve"> when </w:t>
      </w:r>
      <w:r w:rsidR="00DF342E">
        <w:rPr>
          <w:highlight w:val="yellow"/>
        </w:rPr>
        <w:t xml:space="preserve">the </w:t>
      </w:r>
      <w:r w:rsidRPr="0060135F">
        <w:rPr>
          <w:highlight w:val="yellow"/>
        </w:rPr>
        <w:t>OTN layer is used, the network data model for L1 OTN services</w:t>
      </w:r>
      <w:r>
        <w:rPr>
          <w:highlight w:val="yellow"/>
        </w:rPr>
        <w:t xml:space="preserve"> (e.g. an Ethernet transparent service) as defined in “</w:t>
      </w:r>
      <w:proofErr w:type="spellStart"/>
      <w:r w:rsidRPr="0060135F">
        <w:rPr>
          <w:highlight w:val="yellow"/>
        </w:rPr>
        <w:t>ietf</w:t>
      </w:r>
      <w:proofErr w:type="spellEnd"/>
      <w:r w:rsidRPr="0060135F">
        <w:rPr>
          <w:highlight w:val="yellow"/>
        </w:rPr>
        <w:t>-trans-client-service</w:t>
      </w:r>
      <w:r w:rsidRPr="00FA26A9">
        <w:rPr>
          <w:highlight w:val="yellow"/>
        </w:rPr>
        <w:t xml:space="preserve">” YANG module of </w:t>
      </w:r>
      <w:r w:rsidRPr="0060135F">
        <w:rPr>
          <w:highlight w:val="yellow"/>
        </w:rPr>
        <w:t>draft-</w:t>
      </w:r>
      <w:proofErr w:type="spellStart"/>
      <w:r w:rsidRPr="0060135F">
        <w:rPr>
          <w:highlight w:val="yellow"/>
        </w:rPr>
        <w:t>ietf</w:t>
      </w:r>
      <w:proofErr w:type="spellEnd"/>
      <w:r w:rsidRPr="0060135F">
        <w:rPr>
          <w:highlight w:val="yellow"/>
        </w:rPr>
        <w:t>-</w:t>
      </w:r>
      <w:proofErr w:type="spellStart"/>
      <w:r w:rsidRPr="0060135F">
        <w:rPr>
          <w:highlight w:val="yellow"/>
        </w:rPr>
        <w:t>ccamp</w:t>
      </w:r>
      <w:proofErr w:type="spellEnd"/>
      <w:r w:rsidRPr="0060135F">
        <w:rPr>
          <w:highlight w:val="yellow"/>
        </w:rPr>
        <w:t>-client-signal-yang [CLIENT-SIGNAL]</w:t>
      </w:r>
      <w:r w:rsidR="00DF342E">
        <w:rPr>
          <w:highlight w:val="yellow"/>
        </w:rPr>
        <w:t>.</w:t>
      </w:r>
      <w:commentRangeEnd w:id="94"/>
      <w:r w:rsidR="008B7B43">
        <w:rPr>
          <w:rStyle w:val="CommentReference"/>
        </w:rPr>
        <w:commentReference w:id="94"/>
      </w:r>
    </w:p>
    <w:p w14:paraId="620EAF96" w14:textId="77777777" w:rsidR="00183DAE" w:rsidRDefault="00183DAE" w:rsidP="00183DAE">
      <w:pPr>
        <w:pStyle w:val="RFCListBullet"/>
      </w:pPr>
      <w:commentRangeStart w:id="95"/>
      <w:commentRangeStart w:id="96"/>
      <w:r>
        <w:t>The WSON Topology Model or, alternatively, the Flexi</w:t>
      </w:r>
      <w:r>
        <w:noBreakHyphen/>
        <w:t xml:space="preserve">grid Topology model is used to report the DWDM network topology (e.g., ROADMs and links) depending on whether the DWDM </w:t>
      </w:r>
      <w:r w:rsidRPr="000102FD">
        <w:t>optical network is based on fixed grid or flexible-grid</w:t>
      </w:r>
      <w:commentRangeEnd w:id="95"/>
      <w:r>
        <w:rPr>
          <w:rStyle w:val="CommentReference"/>
        </w:rPr>
        <w:commentReference w:id="95"/>
      </w:r>
      <w:commentRangeEnd w:id="96"/>
      <w:r w:rsidR="00840E9D">
        <w:rPr>
          <w:rStyle w:val="CommentReference"/>
        </w:rPr>
        <w:commentReference w:id="96"/>
      </w:r>
      <w:r>
        <w:t>.</w:t>
      </w:r>
    </w:p>
    <w:p w14:paraId="68730633" w14:textId="77777777" w:rsidR="00183DAE" w:rsidRDefault="00183DAE" w:rsidP="00183DAE">
      <w:pPr>
        <w:pStyle w:val="RFCListBullet"/>
        <w:numPr>
          <w:ilvl w:val="0"/>
          <w:numId w:val="0"/>
        </w:numPr>
        <w:ind w:left="432"/>
      </w:pPr>
      <w:r>
        <w:t>The Ethernet Topology is used to report the access links between the IP routers and the edge ROADMs.</w:t>
      </w:r>
    </w:p>
    <w:p w14:paraId="77F88010" w14:textId="77777777" w:rsidR="005A50D7" w:rsidRDefault="005A50D7" w:rsidP="005A50D7">
      <w:pPr>
        <w:pStyle w:val="RFCListBullet"/>
        <w:numPr>
          <w:ilvl w:val="0"/>
          <w:numId w:val="0"/>
        </w:numPr>
        <w:ind w:left="432"/>
      </w:pPr>
      <w:r>
        <w:t>The optical PNC uses at least the following YANG models:</w:t>
      </w:r>
    </w:p>
    <w:p w14:paraId="1355DDC7" w14:textId="77777777" w:rsidR="005A50D7" w:rsidRDefault="005A50D7" w:rsidP="005A50D7">
      <w:pPr>
        <w:pStyle w:val="RFCListBullet"/>
      </w:pPr>
      <w:r>
        <w:t>The TE Tunnel Model, defined in the “</w:t>
      </w:r>
      <w:proofErr w:type="spellStart"/>
      <w:r>
        <w:t>ietf-te</w:t>
      </w:r>
      <w:proofErr w:type="spellEnd"/>
      <w:r>
        <w:t>” YANG module of [TE</w:t>
      </w:r>
      <w:r>
        <w:noBreakHyphen/>
        <w:t>TUNNEL]</w:t>
      </w:r>
    </w:p>
    <w:p w14:paraId="6029C76D" w14:textId="77777777" w:rsidR="005A50D7" w:rsidRDefault="005A50D7" w:rsidP="005A50D7">
      <w:pPr>
        <w:pStyle w:val="RFCListBullet"/>
      </w:pPr>
      <w:r>
        <w:t>The WSON Tunnel Model, defined in the “</w:t>
      </w:r>
      <w:proofErr w:type="spellStart"/>
      <w:r w:rsidRPr="00F33CC7">
        <w:t>ietf</w:t>
      </w:r>
      <w:proofErr w:type="spellEnd"/>
      <w:r w:rsidRPr="00F33CC7">
        <w:t>-</w:t>
      </w:r>
      <w:proofErr w:type="spellStart"/>
      <w:r w:rsidRPr="00F33CC7">
        <w:t>wson</w:t>
      </w:r>
      <w:proofErr w:type="spellEnd"/>
      <w:r w:rsidRPr="00F33CC7">
        <w:t>-tunnel</w:t>
      </w:r>
      <w:r>
        <w:t>” YANG modules of [</w:t>
      </w:r>
      <w:r w:rsidRPr="00A32AF9">
        <w:t>WSON-</w:t>
      </w:r>
      <w:r w:rsidRPr="00C57086">
        <w:t>TUNNEL</w:t>
      </w:r>
      <w:r>
        <w:t>], or the Flexi</w:t>
      </w:r>
      <w:r>
        <w:noBreakHyphen/>
        <w:t>grid Media Channel Model, defined in the “</w:t>
      </w:r>
      <w:proofErr w:type="spellStart"/>
      <w:r>
        <w:rPr>
          <w:lang w:val="en"/>
        </w:rPr>
        <w:t>ietf</w:t>
      </w:r>
      <w:proofErr w:type="spellEnd"/>
      <w:r>
        <w:rPr>
          <w:lang w:val="en"/>
        </w:rPr>
        <w:t>-flexi-grid-media-channel</w:t>
      </w:r>
      <w:r>
        <w:t>” YANG module of [Flexi</w:t>
      </w:r>
      <w:r>
        <w:noBreakHyphen/>
        <w:t>MC]</w:t>
      </w:r>
    </w:p>
    <w:p w14:paraId="1656B5B0" w14:textId="6A476E60" w:rsidR="00002975" w:rsidRPr="00ED789A" w:rsidRDefault="00002975" w:rsidP="00002975">
      <w:pPr>
        <w:pStyle w:val="RFCListBullet"/>
      </w:pPr>
      <w:r w:rsidRPr="00ED789A">
        <w:t>Optionally</w:t>
      </w:r>
      <w:r w:rsidR="00DF342E" w:rsidRPr="00ED789A">
        <w:t>, when the OTN layer is used,</w:t>
      </w:r>
      <w:r w:rsidRPr="00ED789A">
        <w:t xml:space="preserve"> the OTN Tunnel</w:t>
      </w:r>
      <w:r w:rsidR="00DF342E" w:rsidRPr="00ED789A">
        <w:t xml:space="preserve"> Model, </w:t>
      </w:r>
      <w:r w:rsidRPr="00ED789A">
        <w:t>defined in the “</w:t>
      </w:r>
      <w:proofErr w:type="spellStart"/>
      <w:r w:rsidRPr="00ED789A">
        <w:t>ietf</w:t>
      </w:r>
      <w:proofErr w:type="spellEnd"/>
      <w:r w:rsidRPr="00ED789A">
        <w:t>-</w:t>
      </w:r>
      <w:proofErr w:type="spellStart"/>
      <w:r w:rsidRPr="00ED789A">
        <w:t>otn</w:t>
      </w:r>
      <w:proofErr w:type="spellEnd"/>
      <w:r w:rsidRPr="00ED789A">
        <w:t>-tunnel” YANG module of [OTN-TUNNEL]</w:t>
      </w:r>
      <w:r w:rsidR="00DF342E" w:rsidRPr="00ED789A">
        <w:t>.</w:t>
      </w:r>
    </w:p>
    <w:p w14:paraId="3DD479EA" w14:textId="5162594D" w:rsidR="005A50D7" w:rsidRDefault="005A50D7" w:rsidP="005A50D7">
      <w:pPr>
        <w:pStyle w:val="RFCListBullet"/>
      </w:pPr>
      <w:r>
        <w:t>The Ethernet Client Signal Model, defined in the “</w:t>
      </w:r>
      <w:proofErr w:type="spellStart"/>
      <w:r w:rsidRPr="00A26597">
        <w:t>ietf</w:t>
      </w:r>
      <w:proofErr w:type="spellEnd"/>
      <w:r w:rsidRPr="00A26597">
        <w:t>-eth-</w:t>
      </w:r>
      <w:proofErr w:type="spellStart"/>
      <w:r w:rsidRPr="00A26597">
        <w:t>tran</w:t>
      </w:r>
      <w:proofErr w:type="spellEnd"/>
      <w:r w:rsidRPr="00A26597">
        <w:t>-service</w:t>
      </w:r>
      <w:r>
        <w:t>” YANG module of [CLIENT-SIGNAL]</w:t>
      </w:r>
      <w:r w:rsidR="00DF342E">
        <w:t>.</w:t>
      </w:r>
    </w:p>
    <w:p w14:paraId="1B55CD44" w14:textId="77777777" w:rsidR="005A50D7" w:rsidRDefault="005A50D7" w:rsidP="005A50D7">
      <w:pPr>
        <w:pStyle w:val="RFCListBullet"/>
        <w:numPr>
          <w:ilvl w:val="0"/>
          <w:numId w:val="0"/>
        </w:numPr>
        <w:ind w:left="432"/>
      </w:pPr>
      <w:r>
        <w:t>The TE Tunnel model is generic and augmented by technology</w:t>
      </w:r>
      <w:r>
        <w:noBreakHyphen/>
        <w:t>specific models such as the WSON Tunnel Model and the Flexi</w:t>
      </w:r>
      <w:r>
        <w:noBreakHyphen/>
        <w:t>grid Media Channel Model.</w:t>
      </w:r>
    </w:p>
    <w:p w14:paraId="45B07994" w14:textId="77777777" w:rsidR="005A50D7" w:rsidRDefault="005A50D7" w:rsidP="005A50D7">
      <w:pPr>
        <w:pStyle w:val="RFCListBullet"/>
        <w:numPr>
          <w:ilvl w:val="0"/>
          <w:numId w:val="0"/>
        </w:numPr>
        <w:ind w:left="432"/>
      </w:pPr>
      <w:r>
        <w:t>The WSON Tunnel Model or, alternatively, the Flexi</w:t>
      </w:r>
      <w:r>
        <w:noBreakHyphen/>
        <w:t xml:space="preserve">grid Media Channel Model are used to setup connectivity within the DWDM network depending on whether the </w:t>
      </w:r>
      <w:r w:rsidRPr="000F1A74">
        <w:t>DWDM optical network is based on fixed grid or flexible-grid</w:t>
      </w:r>
      <w:r>
        <w:t>.</w:t>
      </w:r>
    </w:p>
    <w:p w14:paraId="1E34EE5F" w14:textId="77777777" w:rsidR="005A50D7" w:rsidRDefault="005A50D7" w:rsidP="005A50D7">
      <w:pPr>
        <w:pStyle w:val="RFCListBullet"/>
        <w:numPr>
          <w:ilvl w:val="0"/>
          <w:numId w:val="0"/>
        </w:numPr>
        <w:ind w:left="432"/>
      </w:pPr>
      <w:r>
        <w:t>The Ethernet Client Signal Model is used to configure the steering of the Ethernet client traffic between Ethernet access links and TE Tunnels, which in this case could be either WSON Tunnels or Flexi</w:t>
      </w:r>
      <w:r>
        <w:noBreakHyphen/>
        <w:t>Grid Media Channels. This model is generic and applies to any technology</w:t>
      </w:r>
      <w:r>
        <w:noBreakHyphen/>
        <w:t>specific TE Tunnel: technology</w:t>
      </w:r>
      <w:r>
        <w:noBreakHyphen/>
        <w:t>specific attributes are provided by the technology</w:t>
      </w:r>
      <w:r>
        <w:noBreakHyphen/>
        <w:t>specific models which augment the generic TE</w:t>
      </w:r>
      <w:r>
        <w:noBreakHyphen/>
        <w:t>Tunnel Model.</w:t>
      </w:r>
    </w:p>
    <w:p w14:paraId="0AC56A31" w14:textId="7A84C0C6" w:rsidR="00183DAE" w:rsidRDefault="00183DAE" w:rsidP="00183DAE">
      <w:pPr>
        <w:pStyle w:val="Heading3"/>
      </w:pPr>
      <w:bookmarkStart w:id="97" w:name="_Toc53130246"/>
      <w:bookmarkStart w:id="98" w:name="_Toc68604102"/>
      <w:r>
        <w:lastRenderedPageBreak/>
        <w:t xml:space="preserve">YANG </w:t>
      </w:r>
      <w:r w:rsidR="00BB3648">
        <w:t xml:space="preserve">data </w:t>
      </w:r>
      <w:r>
        <w:t>models at the Packet MPIs</w:t>
      </w:r>
      <w:bookmarkEnd w:id="97"/>
      <w:bookmarkEnd w:id="98"/>
    </w:p>
    <w:p w14:paraId="1EA72805" w14:textId="58E206A6" w:rsidR="00183DAE" w:rsidRDefault="00183DAE" w:rsidP="00183DAE">
      <w:pPr>
        <w:pStyle w:val="RFCListBullet"/>
        <w:numPr>
          <w:ilvl w:val="0"/>
          <w:numId w:val="0"/>
        </w:numPr>
        <w:ind w:left="432"/>
      </w:pPr>
      <w:r>
        <w:t xml:space="preserve">The Packet PNC also uses at least the following technology-specific topology YANG models, providing IP and Ethernet technology-specific augmentations of the generic Topology Models </w:t>
      </w:r>
      <w:r w:rsidRPr="00ED789A">
        <w:t xml:space="preserve">described in section </w:t>
      </w:r>
      <w:r w:rsidR="007A3A93" w:rsidRPr="00ED789A">
        <w:rPr>
          <w:b/>
          <w:bCs/>
          <w:i/>
        </w:rPr>
        <w:fldChar w:fldCharType="begin"/>
      </w:r>
      <w:r w:rsidR="007A3A93" w:rsidRPr="00ED789A">
        <w:rPr>
          <w:i/>
        </w:rPr>
        <w:instrText xml:space="preserve"> REF _Ref54089505 \r \h \t</w:instrText>
      </w:r>
      <w:r w:rsidR="008B7B43" w:rsidRPr="00ED789A">
        <w:rPr>
          <w:b/>
          <w:bCs/>
          <w:i/>
        </w:rPr>
        <w:instrText xml:space="preserve"> \* MERGEFORMAT </w:instrText>
      </w:r>
      <w:r w:rsidR="007A3A93" w:rsidRPr="00ED789A">
        <w:rPr>
          <w:b/>
          <w:bCs/>
          <w:i/>
        </w:rPr>
      </w:r>
      <w:r w:rsidR="007A3A93" w:rsidRPr="00ED789A">
        <w:rPr>
          <w:b/>
          <w:bCs/>
          <w:i/>
        </w:rPr>
        <w:fldChar w:fldCharType="separate"/>
      </w:r>
      <w:r w:rsidR="0080054C">
        <w:rPr>
          <w:i/>
        </w:rPr>
        <w:t>3.2.1</w:t>
      </w:r>
      <w:r w:rsidR="007A3A93" w:rsidRPr="00ED789A">
        <w:rPr>
          <w:b/>
          <w:bCs/>
          <w:i/>
        </w:rPr>
        <w:fldChar w:fldCharType="end"/>
      </w:r>
      <w:r>
        <w:t>:</w:t>
      </w:r>
    </w:p>
    <w:p w14:paraId="0DB7179E" w14:textId="77777777" w:rsidR="00183DAE" w:rsidRPr="008B7B43" w:rsidRDefault="00183DAE" w:rsidP="00183DAE">
      <w:pPr>
        <w:pStyle w:val="RFCListBullet"/>
      </w:pPr>
      <w:r w:rsidRPr="008B7B43">
        <w:t>The L3 Topology Model, defined in the “ietf</w:t>
      </w:r>
      <w:r w:rsidRPr="008B7B43">
        <w:noBreakHyphen/>
        <w:t>l3</w:t>
      </w:r>
      <w:r w:rsidRPr="008B7B43">
        <w:noBreakHyphen/>
        <w:t>unicast</w:t>
      </w:r>
      <w:r w:rsidRPr="008B7B43">
        <w:noBreakHyphen/>
        <w:t>topology” YANG modules of [RFC8346], which augments the Base Network Topology Model</w:t>
      </w:r>
    </w:p>
    <w:p w14:paraId="4411CD08" w14:textId="77777777" w:rsidR="00183DAE" w:rsidRPr="008B7B43" w:rsidRDefault="00183DAE" w:rsidP="00ED789A">
      <w:pPr>
        <w:pStyle w:val="RFCListBullet"/>
      </w:pPr>
      <w:r w:rsidRPr="008B7B43">
        <w:t>The L3 specific data model including extended TE attributes (e.g. performance derived metrics like latency), defined in “ietf-l3-te-topology” and in “</w:t>
      </w:r>
      <w:proofErr w:type="spellStart"/>
      <w:r w:rsidRPr="008B7B43">
        <w:t>ietf</w:t>
      </w:r>
      <w:proofErr w:type="spellEnd"/>
      <w:r w:rsidRPr="008B7B43">
        <w:t>-</w:t>
      </w:r>
      <w:proofErr w:type="spellStart"/>
      <w:r w:rsidRPr="008B7B43">
        <w:t>te</w:t>
      </w:r>
      <w:proofErr w:type="spellEnd"/>
      <w:r w:rsidRPr="008B7B43">
        <w:t>-topology-packet” in draft-ietf-teas-l3-te-topo [L3-TE-TOPO]</w:t>
      </w:r>
    </w:p>
    <w:p w14:paraId="79F3946E" w14:textId="77777777" w:rsidR="00183DAE" w:rsidRPr="008B7B43" w:rsidRDefault="00183DAE" w:rsidP="00183DAE">
      <w:pPr>
        <w:pStyle w:val="RFCListBullet"/>
      </w:pPr>
      <w:r w:rsidRPr="008B7B43">
        <w:t>The Ethernet Topology Model, defined in the “</w:t>
      </w:r>
      <w:proofErr w:type="spellStart"/>
      <w:r w:rsidRPr="008B7B43">
        <w:t>ietf</w:t>
      </w:r>
      <w:proofErr w:type="spellEnd"/>
      <w:r w:rsidRPr="008B7B43">
        <w:t>-eth-</w:t>
      </w:r>
      <w:proofErr w:type="spellStart"/>
      <w:r w:rsidRPr="008B7B43">
        <w:t>te</w:t>
      </w:r>
      <w:proofErr w:type="spellEnd"/>
      <w:r w:rsidRPr="008B7B43">
        <w:t>-topology” YANG module of [CLIENT-TOPO], which augments the TE Topology Model</w:t>
      </w:r>
    </w:p>
    <w:p w14:paraId="109228B7" w14:textId="77777777" w:rsidR="00183DAE" w:rsidRDefault="00183DAE" w:rsidP="00183DAE">
      <w:pPr>
        <w:pStyle w:val="RFCListBullet"/>
        <w:numPr>
          <w:ilvl w:val="0"/>
          <w:numId w:val="0"/>
        </w:numPr>
        <w:ind w:left="432"/>
      </w:pPr>
      <w:r>
        <w:t>The Ethernet Topology Model is used to report the access links between the IP routers and the edge ROADMs as well as the inter</w:t>
      </w:r>
      <w:r>
        <w:noBreakHyphen/>
        <w:t>domain links between ASBRs, while the L3 Topology Model is used to report the IP network topology (e.g., IP routers and links).</w:t>
      </w:r>
    </w:p>
    <w:p w14:paraId="1A0610BD" w14:textId="77777777" w:rsidR="00183DAE" w:rsidRDefault="00183DAE" w:rsidP="00183DAE">
      <w:pPr>
        <w:pStyle w:val="RFCListBullet"/>
        <w:shd w:val="clear" w:color="auto" w:fill="FFFF00"/>
      </w:pPr>
      <w:commentRangeStart w:id="99"/>
      <w:r>
        <w:t>The User Network Interface (UNI) Topology Model, being defined in the “</w:t>
      </w:r>
      <w:proofErr w:type="spellStart"/>
      <w:r>
        <w:t>ietf</w:t>
      </w:r>
      <w:proofErr w:type="spellEnd"/>
      <w:r>
        <w:t>-</w:t>
      </w:r>
      <w:proofErr w:type="spellStart"/>
      <w:r>
        <w:t>uni</w:t>
      </w:r>
      <w:proofErr w:type="spellEnd"/>
      <w:r>
        <w:t>-topology” module of the draft-</w:t>
      </w:r>
      <w:proofErr w:type="spellStart"/>
      <w:r>
        <w:t>ogondio</w:t>
      </w:r>
      <w:proofErr w:type="spellEnd"/>
      <w:r>
        <w:t>-opsawg-</w:t>
      </w:r>
      <w:proofErr w:type="spellStart"/>
      <w:r>
        <w:t>uni</w:t>
      </w:r>
      <w:proofErr w:type="spellEnd"/>
      <w:r>
        <w:t>-topology [UNI-TOPO] which augment “</w:t>
      </w:r>
      <w:proofErr w:type="spellStart"/>
      <w:r>
        <w:t>ietf</w:t>
      </w:r>
      <w:proofErr w:type="spellEnd"/>
      <w:r>
        <w:t>-network” module defined in [RFC8345] adding service attachment points to the nodes to which L2VPN/L3VPN IP/MPLS services can be attached.</w:t>
      </w:r>
    </w:p>
    <w:p w14:paraId="75BCE4E5" w14:textId="77777777" w:rsidR="00183DAE" w:rsidRDefault="00183DAE" w:rsidP="00183DAE">
      <w:pPr>
        <w:pStyle w:val="RFCListBullet"/>
        <w:shd w:val="clear" w:color="auto" w:fill="FFFF00"/>
      </w:pPr>
      <w:r>
        <w:t>L3VPN network data model defined in “ietf-l3vpn-ntw” module of draft-ietf-opsawg-l3sm-l3nm [L3NM] used for non-ACTN MPI for L3VPN service provisioning</w:t>
      </w:r>
    </w:p>
    <w:p w14:paraId="6AA614E8" w14:textId="77777777" w:rsidR="00183DAE" w:rsidRDefault="00183DAE" w:rsidP="00183DAE">
      <w:pPr>
        <w:pStyle w:val="RFCListBullet"/>
        <w:shd w:val="clear" w:color="auto" w:fill="FFFF00"/>
      </w:pPr>
      <w:r>
        <w:t>L2VPN network data model defined in “ietf-l2vpn-ntw” module of draft-ietf-barguil-opsawg-l2sm-l2nm [L2NM] used for non-ACTN MPI for L2VPN service provisioning</w:t>
      </w:r>
      <w:commentRangeEnd w:id="99"/>
      <w:r w:rsidR="00A523A5">
        <w:rPr>
          <w:rStyle w:val="CommentReference"/>
        </w:rPr>
        <w:commentReference w:id="99"/>
      </w:r>
    </w:p>
    <w:p w14:paraId="10787088" w14:textId="0BEAF16B" w:rsidR="00BB3648" w:rsidRPr="00CE0EAE" w:rsidRDefault="00BB3648" w:rsidP="00BB3648">
      <w:pPr>
        <w:pStyle w:val="RFCListBullet"/>
        <w:numPr>
          <w:ilvl w:val="0"/>
          <w:numId w:val="0"/>
        </w:numPr>
        <w:ind w:left="432"/>
        <w:rPr>
          <w:i/>
        </w:rPr>
      </w:pPr>
      <w:commentRangeStart w:id="100"/>
      <w:r w:rsidRPr="00CE0EAE">
        <w:rPr>
          <w:i/>
          <w:highlight w:val="yellow"/>
        </w:rPr>
        <w:t>[Editor’s note:] Add YANG models used for tunnel and service configuration.</w:t>
      </w:r>
      <w:commentRangeEnd w:id="100"/>
      <w:r w:rsidR="008B7B43">
        <w:rPr>
          <w:rStyle w:val="CommentReference"/>
        </w:rPr>
        <w:commentReference w:id="100"/>
      </w:r>
    </w:p>
    <w:p w14:paraId="6148BDC6" w14:textId="302B421D" w:rsidR="008162F9" w:rsidRDefault="008162F9" w:rsidP="008162F9">
      <w:pPr>
        <w:pStyle w:val="Heading2"/>
      </w:pPr>
      <w:bookmarkStart w:id="101" w:name="_Toc68604103"/>
      <w:bookmarkStart w:id="102" w:name="_Toc53130247"/>
      <w:r>
        <w:t>PCEP</w:t>
      </w:r>
      <w:bookmarkEnd w:id="101"/>
    </w:p>
    <w:p w14:paraId="66A17EF7" w14:textId="26B78666" w:rsidR="008162F9" w:rsidRDefault="008162F9" w:rsidP="008162F9">
      <w:r>
        <w:t>[RFC</w:t>
      </w:r>
      <w:r w:rsidR="00895898">
        <w:t>8637</w:t>
      </w:r>
      <w:r>
        <w:t>] examines the applicability of a Path Computation Element (PCE) [RFC5440] and PCE Communication Protocol (PCEP) to the ACTN framework. It further describes how the PCE architecture is applicable to ACTN</w:t>
      </w:r>
      <w:r w:rsidR="00895898">
        <w:t xml:space="preserve"> and </w:t>
      </w:r>
      <w:r>
        <w:t xml:space="preserve">lists the PCEP extensions that are needed to use PCEP as an ACTN interface.  The stateful PCE [RFC8231], PCE-Initiation [RFC8281], stateful Hierarchical PCE (H-PCE) [RFC8751], </w:t>
      </w:r>
      <w:r>
        <w:lastRenderedPageBreak/>
        <w:t>and PCE as a central controller (PCECC) [RFC8283] are some of the key extensions that enable the use of PCE/PCEP for ACTN.</w:t>
      </w:r>
    </w:p>
    <w:p w14:paraId="189D495B" w14:textId="3C34B47F" w:rsidR="008162F9" w:rsidRDefault="008162F9" w:rsidP="008162F9">
      <w:r>
        <w:t>Since the PCEP supports path computation in the packet as well as optical networks, PCEP is well suited for inter-layer path computation. [RFC5623] describes a framework for applying the PCE-based architecture to interlayer (G</w:t>
      </w:r>
      <w:proofErr w:type="gramStart"/>
      <w:r>
        <w:t>)MPLS</w:t>
      </w:r>
      <w:proofErr w:type="gramEnd"/>
      <w:r>
        <w:t xml:space="preserve"> traffic engineering. Further, the section 6.1 of [RFC8751] states the H-PCE applicability for inter-layer or POI.</w:t>
      </w:r>
    </w:p>
    <w:p w14:paraId="6225D294" w14:textId="69ABCCB2" w:rsidR="00895898" w:rsidRDefault="008162F9" w:rsidP="006815A1">
      <w:r>
        <w:t>[RFC</w:t>
      </w:r>
      <w:r w:rsidR="00895898">
        <w:t>8637</w:t>
      </w:r>
      <w:r>
        <w:t xml:space="preserve">] lists various PCEP extensions that are applicable to ACTN. It also list the PCEP extension for optical network and POI. </w:t>
      </w:r>
    </w:p>
    <w:p w14:paraId="7BB5D872" w14:textId="15FF62D1" w:rsidR="006815A1" w:rsidRDefault="008162F9" w:rsidP="006815A1">
      <w:r>
        <w:t>Note that the PCEP can be used in conjunction with the YANG models described in the rest of this document.</w:t>
      </w:r>
      <w:r w:rsidR="00895898">
        <w:t xml:space="preserve"> </w:t>
      </w:r>
      <w:r w:rsidR="00895898" w:rsidRPr="00895898">
        <w:t xml:space="preserve">Depending on </w:t>
      </w:r>
      <w:r w:rsidR="00585BC0">
        <w:t xml:space="preserve">whether ACTN is deployed in a </w:t>
      </w:r>
      <w:proofErr w:type="gramStart"/>
      <w:r w:rsidR="00585BC0">
        <w:t>greenfield</w:t>
      </w:r>
      <w:proofErr w:type="gramEnd"/>
      <w:r w:rsidR="00585BC0">
        <w:t xml:space="preserve"> or </w:t>
      </w:r>
      <w:proofErr w:type="spellStart"/>
      <w:r w:rsidR="00585BC0">
        <w:t>browfield</w:t>
      </w:r>
      <w:proofErr w:type="spellEnd"/>
      <w:r w:rsidR="00895898" w:rsidRPr="00895898">
        <w:t xml:space="preserve">, </w:t>
      </w:r>
      <w:r w:rsidR="00895898">
        <w:t xml:space="preserve">two options </w:t>
      </w:r>
      <w:r w:rsidR="00895898" w:rsidRPr="00895898">
        <w:t>are possible:</w:t>
      </w:r>
      <w:r w:rsidR="00895898">
        <w:t xml:space="preserve"> </w:t>
      </w:r>
    </w:p>
    <w:p w14:paraId="51FC86B5" w14:textId="1D15E466" w:rsidR="00895898" w:rsidRPr="00391AF8" w:rsidRDefault="00585BC0" w:rsidP="00895898">
      <w:pPr>
        <w:pStyle w:val="RFCListNumbered"/>
        <w:numPr>
          <w:ilvl w:val="0"/>
          <w:numId w:val="55"/>
        </w:numPr>
      </w:pPr>
      <w:r>
        <w:t xml:space="preserve">The </w:t>
      </w:r>
      <w:r w:rsidR="00895898" w:rsidRPr="00895898">
        <w:t>MDSC</w:t>
      </w:r>
      <w:r>
        <w:t xml:space="preserve"> uses</w:t>
      </w:r>
      <w:r w:rsidR="00895898" w:rsidRPr="00895898">
        <w:t xml:space="preserve"> </w:t>
      </w:r>
      <w:r>
        <w:t xml:space="preserve">a </w:t>
      </w:r>
      <w:r w:rsidR="00E840DB">
        <w:t xml:space="preserve">single </w:t>
      </w:r>
      <w:r w:rsidR="00895898" w:rsidRPr="00895898">
        <w:t>RESTCONF/YANG interface towards each PNC</w:t>
      </w:r>
      <w:r>
        <w:t xml:space="preserve"> to discover </w:t>
      </w:r>
      <w:r w:rsidR="00895898" w:rsidRPr="00895898">
        <w:t>all the TE information</w:t>
      </w:r>
      <w:r>
        <w:t xml:space="preserve"> and </w:t>
      </w:r>
      <w:r w:rsidR="00895898" w:rsidRPr="00895898">
        <w:t>request</w:t>
      </w:r>
      <w:r>
        <w:t>s</w:t>
      </w:r>
      <w:r w:rsidR="00895898" w:rsidRPr="00895898">
        <w:t xml:space="preserve"> the </w:t>
      </w:r>
      <w:r>
        <w:t>creation of TE tunnels</w:t>
      </w:r>
      <w:r w:rsidR="00895898" w:rsidRPr="00895898">
        <w:t>. It may either perform full multi</w:t>
      </w:r>
      <w:r>
        <w:noBreakHyphen/>
      </w:r>
      <w:r w:rsidR="00895898" w:rsidRPr="00895898">
        <w:t>layer path computation or delegate path computation to the underneath PNC</w:t>
      </w:r>
      <w:r>
        <w:t>s.</w:t>
      </w:r>
      <w:r>
        <w:br/>
      </w:r>
      <w:r>
        <w:br/>
      </w:r>
      <w:r w:rsidR="00895898" w:rsidRPr="00895898">
        <w:t xml:space="preserve">This approach is very attractive for operators from </w:t>
      </w:r>
      <w:proofErr w:type="gramStart"/>
      <w:r w:rsidR="00895898" w:rsidRPr="00895898">
        <w:t>an</w:t>
      </w:r>
      <w:proofErr w:type="gramEnd"/>
      <w:r w:rsidR="00895898" w:rsidRPr="00895898">
        <w:t xml:space="preserve"> multi</w:t>
      </w:r>
      <w:r>
        <w:noBreakHyphen/>
      </w:r>
      <w:r w:rsidR="00895898" w:rsidRPr="00895898">
        <w:t>vendor integration perspective as it is simple and we need only one type of interface (RESTCONF) and use the relevant YANG data models depending on the operator use case considered. Benefits of having only one protocol for the MPI between MDSC and PNC have been already highlighted in [</w:t>
      </w:r>
      <w:r w:rsidRPr="00391AF8">
        <w:t>PATH-COMPUTE</w:t>
      </w:r>
      <w:r>
        <w:t>]</w:t>
      </w:r>
      <w:r w:rsidR="00895898" w:rsidRPr="00391AF8">
        <w:t>.</w:t>
      </w:r>
    </w:p>
    <w:p w14:paraId="0DC57531" w14:textId="46FCF1A4" w:rsidR="00895898" w:rsidRPr="00895898" w:rsidRDefault="00585BC0" w:rsidP="00A523A5">
      <w:pPr>
        <w:pStyle w:val="RFCListNumbered"/>
      </w:pPr>
      <w:r w:rsidRPr="00585BC0">
        <w:t xml:space="preserve">The MDSC uses </w:t>
      </w:r>
      <w:r>
        <w:t>the</w:t>
      </w:r>
      <w:r w:rsidRPr="00585BC0">
        <w:t xml:space="preserve"> RESTCONF/YANG interface towards each PNC to discover all the TE information and requests the creation of TE tunnels</w:t>
      </w:r>
      <w:r>
        <w:t xml:space="preserve"> but it uses PCEP for </w:t>
      </w:r>
      <w:proofErr w:type="spellStart"/>
      <w:r>
        <w:t>hierararchical</w:t>
      </w:r>
      <w:proofErr w:type="spellEnd"/>
      <w:r>
        <w:t xml:space="preserve"> path computation.</w:t>
      </w:r>
      <w:r>
        <w:br/>
      </w:r>
      <w:r>
        <w:br/>
      </w:r>
      <w:r w:rsidRPr="00585BC0">
        <w:t>As mentioned in Option 1, from an operator perspective this option can add integration complexity to have two protocols instead of one, unless the RESTOCONF/YANG interface is added to an existing PCEP deployment</w:t>
      </w:r>
      <w:r>
        <w:t xml:space="preserve"> (brownfield scenario).</w:t>
      </w:r>
    </w:p>
    <w:p w14:paraId="310F795D" w14:textId="2095FA6D" w:rsidR="00895898" w:rsidRDefault="00E840DB">
      <w:r>
        <w:t xml:space="preserve">Section </w:t>
      </w:r>
      <w:r>
        <w:fldChar w:fldCharType="begin"/>
      </w:r>
      <w:r>
        <w:instrText xml:space="preserve"> REF _Ref57295795 \r \h \t </w:instrText>
      </w:r>
      <w:r>
        <w:fldChar w:fldCharType="separate"/>
      </w:r>
      <w:r w:rsidR="0080054C">
        <w:t>4</w:t>
      </w:r>
      <w:r>
        <w:fldChar w:fldCharType="end"/>
      </w:r>
      <w:r>
        <w:t xml:space="preserve"> of this draft analyses the case where a </w:t>
      </w:r>
      <w:r w:rsidRPr="00E840DB">
        <w:t>single RESTCONF/YANG interface</w:t>
      </w:r>
      <w:r>
        <w:t xml:space="preserve"> is deployed at the MPI (i.e., option 1 above).</w:t>
      </w:r>
    </w:p>
    <w:p w14:paraId="7794C20D" w14:textId="77777777" w:rsidR="00E33E77" w:rsidRPr="005254EF" w:rsidRDefault="00E33E77" w:rsidP="00E33E77">
      <w:pPr>
        <w:pStyle w:val="Heading1"/>
      </w:pPr>
      <w:bookmarkStart w:id="103" w:name="_Ref57295795"/>
      <w:bookmarkStart w:id="104" w:name="_Toc68604104"/>
      <w:r w:rsidRPr="00E33E77">
        <w:t>Multi-layer and multi-domain services scenarios</w:t>
      </w:r>
      <w:bookmarkEnd w:id="102"/>
      <w:bookmarkEnd w:id="103"/>
      <w:bookmarkEnd w:id="104"/>
    </w:p>
    <w:p w14:paraId="20E560CA" w14:textId="1FB2DE4A" w:rsidR="00E33E77" w:rsidRDefault="001A0AB4" w:rsidP="00E33E77">
      <w:r w:rsidRPr="00993578">
        <w:t xml:space="preserve">Multi-layer and multi-domain scenarios, based on reference network described in section </w:t>
      </w:r>
      <w:r w:rsidR="00B47D12">
        <w:t>2</w:t>
      </w:r>
      <w:r w:rsidRPr="00993578">
        <w:t>, and very relevant for Service Providers, are described in the next sections. For each scenario existing IETF protocols and data models are identified w</w:t>
      </w:r>
      <w:r w:rsidR="00CE64B7" w:rsidRPr="00993578">
        <w:t xml:space="preserve">ith particular focus on the MPI </w:t>
      </w:r>
      <w:r w:rsidRPr="00993578">
        <w:t>in the ACTN architecture</w:t>
      </w:r>
      <w:r w:rsidR="00CE64B7" w:rsidRPr="00993578">
        <w:t>. Non ACTN IET</w:t>
      </w:r>
      <w:r w:rsidR="00F85E64" w:rsidRPr="00993578">
        <w:t>F</w:t>
      </w:r>
      <w:r w:rsidR="00CE64B7" w:rsidRPr="00993578">
        <w:t xml:space="preserve"> data models required </w:t>
      </w:r>
      <w:r w:rsidR="00CE64B7" w:rsidRPr="00993578">
        <w:lastRenderedPageBreak/>
        <w:t>for L2/L3VPN service provisioning between MDSC and IP PNCs are also identified.</w:t>
      </w:r>
    </w:p>
    <w:p w14:paraId="1ABEE6CC" w14:textId="455632E2" w:rsidR="00E33E77" w:rsidRDefault="00E33E77" w:rsidP="00E33E77">
      <w:pPr>
        <w:pStyle w:val="Heading2"/>
      </w:pPr>
      <w:bookmarkStart w:id="105" w:name="_Toc53130248"/>
      <w:bookmarkStart w:id="106" w:name="_Toc68604105"/>
      <w:bookmarkStart w:id="107" w:name="_Ref73987188"/>
      <w:r w:rsidRPr="00E33E77">
        <w:t xml:space="preserve">Scenario 1: </w:t>
      </w:r>
      <w:r w:rsidR="00ED789A">
        <w:t xml:space="preserve">inventory, service and </w:t>
      </w:r>
      <w:r w:rsidRPr="00E33E77">
        <w:t>network topology discovery</w:t>
      </w:r>
      <w:bookmarkEnd w:id="105"/>
      <w:bookmarkEnd w:id="106"/>
      <w:bookmarkEnd w:id="107"/>
    </w:p>
    <w:p w14:paraId="46876DCA" w14:textId="47D97FA9" w:rsidR="00ED789A" w:rsidRDefault="003B0D3F" w:rsidP="003B0D3F">
      <w:r>
        <w:t>In this scenario, the MSDC needs to</w:t>
      </w:r>
      <w:r w:rsidRPr="002E36A0">
        <w:t xml:space="preserve"> discover </w:t>
      </w:r>
      <w:r w:rsidR="00090AAA" w:rsidRPr="00ED789A">
        <w:t>through the underlying PNCs</w:t>
      </w:r>
      <w:r w:rsidR="00090AAA">
        <w:t xml:space="preserve">, </w:t>
      </w:r>
      <w:r>
        <w:t xml:space="preserve">the </w:t>
      </w:r>
      <w:r w:rsidRPr="002E36A0">
        <w:t>network topology</w:t>
      </w:r>
      <w:r>
        <w:t xml:space="preserve">, at both </w:t>
      </w:r>
      <w:r w:rsidRPr="002E36A0">
        <w:t>WDM and IP layer</w:t>
      </w:r>
      <w:r>
        <w:t xml:space="preserve">s, in terms of nodes and links, including </w:t>
      </w:r>
      <w:r w:rsidRPr="005C5912">
        <w:t>inter AS domain links as well as cross-layer</w:t>
      </w:r>
      <w:r w:rsidDel="00677935">
        <w:t xml:space="preserve"> </w:t>
      </w:r>
      <w:r>
        <w:t>links</w:t>
      </w:r>
      <w:r w:rsidR="003D099C">
        <w:t xml:space="preserve"> </w:t>
      </w:r>
      <w:r w:rsidR="003D099C" w:rsidRPr="00ED789A">
        <w:t xml:space="preserve">but also in terms of tunnels (MPLS or SR paths in IP layer and </w:t>
      </w:r>
      <w:proofErr w:type="spellStart"/>
      <w:r w:rsidR="003D099C" w:rsidRPr="00ED789A">
        <w:t>OCh</w:t>
      </w:r>
      <w:proofErr w:type="spellEnd"/>
      <w:r w:rsidR="003D099C" w:rsidRPr="00ED789A">
        <w:t xml:space="preserve"> </w:t>
      </w:r>
      <w:r w:rsidR="00090AAA" w:rsidRPr="00ED789A">
        <w:t xml:space="preserve">and </w:t>
      </w:r>
      <w:r w:rsidR="003D099C" w:rsidRPr="00ED789A">
        <w:t xml:space="preserve">optionally </w:t>
      </w:r>
      <w:proofErr w:type="spellStart"/>
      <w:r w:rsidR="003D099C" w:rsidRPr="00ED789A">
        <w:t>ODUk</w:t>
      </w:r>
      <w:proofErr w:type="spellEnd"/>
      <w:r w:rsidR="003D099C" w:rsidRPr="00ED789A">
        <w:t xml:space="preserve"> tunnels</w:t>
      </w:r>
      <w:r w:rsidR="00090AAA" w:rsidRPr="00ED789A">
        <w:t xml:space="preserve"> in optical layer</w:t>
      </w:r>
      <w:r w:rsidR="00D97AE1" w:rsidRPr="00ED789A">
        <w:t>)</w:t>
      </w:r>
      <w:r w:rsidRPr="0060135F">
        <w:t>.</w:t>
      </w:r>
    </w:p>
    <w:p w14:paraId="28A8E98A" w14:textId="62E1802C" w:rsidR="003B0D3F" w:rsidRDefault="00ED789A" w:rsidP="003B0D3F">
      <w:r>
        <w:t xml:space="preserve">In addition, the </w:t>
      </w:r>
      <w:r w:rsidR="00D97AE1" w:rsidRPr="00ED789A">
        <w:t xml:space="preserve">MDSC </w:t>
      </w:r>
      <w:r>
        <w:t xml:space="preserve">should </w:t>
      </w:r>
      <w:r w:rsidR="00D97AE1" w:rsidRPr="00ED789A">
        <w:t>discover the IP/MPLS transport services</w:t>
      </w:r>
      <w:r w:rsidR="00A92C5F" w:rsidRPr="00ED789A">
        <w:t xml:space="preserve"> (L2VPN/L3VPN)</w:t>
      </w:r>
      <w:r w:rsidR="00D97AE1" w:rsidRPr="00ED789A">
        <w:t xml:space="preserve"> deployed, both intra-domain and inter-domain wise.</w:t>
      </w:r>
    </w:p>
    <w:p w14:paraId="2388B54C" w14:textId="31DD1FC9" w:rsidR="002163B4" w:rsidRDefault="002163B4" w:rsidP="002163B4">
      <w:r>
        <w:t xml:space="preserve">The O-PNC and P-PNC </w:t>
      </w:r>
      <w:r w:rsidR="006844C8">
        <w:t>could</w:t>
      </w:r>
      <w:r>
        <w:t xml:space="preserve"> discover and report the inventory information of their equipment that </w:t>
      </w:r>
      <w:r w:rsidRPr="002163B4">
        <w:t>is used by the different management layers</w:t>
      </w:r>
      <w:r>
        <w:t xml:space="preserve">. In the context of POI, </w:t>
      </w:r>
      <w:r w:rsidRPr="002163B4">
        <w:t xml:space="preserve">the inventory information </w:t>
      </w:r>
      <w:r>
        <w:t xml:space="preserve">of IP and WDM equipment </w:t>
      </w:r>
      <w:r w:rsidRPr="002163B4">
        <w:t xml:space="preserve">can complement the topology views and facilitate the IP-Optical </w:t>
      </w:r>
      <w:r>
        <w:t xml:space="preserve">multi-layer </w:t>
      </w:r>
      <w:r w:rsidRPr="002163B4">
        <w:t>view</w:t>
      </w:r>
      <w:r>
        <w:t>.</w:t>
      </w:r>
    </w:p>
    <w:p w14:paraId="6C8D36EB" w14:textId="7FFEF185" w:rsidR="00ED789A" w:rsidRPr="002E36A0" w:rsidRDefault="00ED789A" w:rsidP="00ED789A">
      <w:r w:rsidRPr="002163B4">
        <w:t xml:space="preserve">MDSC </w:t>
      </w:r>
      <w:r w:rsidR="006844C8">
        <w:t>could</w:t>
      </w:r>
      <w:r w:rsidRPr="002163B4">
        <w:t xml:space="preserve"> also discover also the whole inventory information of both IP and WDM equipment and be able to correlate this information with the links reported in the network topology.</w:t>
      </w:r>
    </w:p>
    <w:p w14:paraId="73142D45" w14:textId="3AC9138C" w:rsidR="003B0D3F" w:rsidRPr="002E36A0" w:rsidRDefault="003B0D3F" w:rsidP="003B0D3F">
      <w:r>
        <w:t>Each PNC provides to the MDSC a</w:t>
      </w:r>
      <w:r w:rsidRPr="002E36A0">
        <w:t>n abstract</w:t>
      </w:r>
      <w:r w:rsidR="00090AAA">
        <w:t>ed or full</w:t>
      </w:r>
      <w:r w:rsidRPr="002E36A0">
        <w:t xml:space="preserve"> </w:t>
      </w:r>
      <w:r>
        <w:t xml:space="preserve">topology </w:t>
      </w:r>
      <w:r w:rsidRPr="002E36A0">
        <w:t xml:space="preserve">view of the WDM </w:t>
      </w:r>
      <w:r>
        <w:t>or</w:t>
      </w:r>
      <w:r w:rsidR="00993578">
        <w:t xml:space="preserve"> </w:t>
      </w:r>
      <w:r>
        <w:t xml:space="preserve">the </w:t>
      </w:r>
      <w:r w:rsidRPr="002E36A0">
        <w:t xml:space="preserve">IP topology </w:t>
      </w:r>
      <w:r>
        <w:t>of the domain it controls</w:t>
      </w:r>
      <w:r w:rsidRPr="002E36A0">
        <w:t>.</w:t>
      </w:r>
      <w:r>
        <w:t xml:space="preserve"> This topology </w:t>
      </w:r>
      <w:r w:rsidR="00090AAA">
        <w:t xml:space="preserve">can be </w:t>
      </w:r>
      <w:r w:rsidRPr="005C5912">
        <w:t xml:space="preserve">abstracted </w:t>
      </w:r>
      <w:r>
        <w:t xml:space="preserve">in the sense that some detailed NE information is hidden at the MPI, </w:t>
      </w:r>
      <w:r w:rsidRPr="005C5912">
        <w:t xml:space="preserve">and all or some of </w:t>
      </w:r>
      <w:r>
        <w:t xml:space="preserve">the NEs and </w:t>
      </w:r>
      <w:r w:rsidRPr="005C5912">
        <w:t xml:space="preserve">related </w:t>
      </w:r>
      <w:r>
        <w:t xml:space="preserve">physical links are exposed as abstract nodes and </w:t>
      </w:r>
      <w:r w:rsidRPr="005C5912">
        <w:t xml:space="preserve">logical (virtual) </w:t>
      </w:r>
      <w:r>
        <w:t xml:space="preserve">links, </w:t>
      </w:r>
      <w:r w:rsidRPr="005C5912">
        <w:t xml:space="preserve">depending on the level of abstraction the user </w:t>
      </w:r>
      <w:r w:rsidR="00993578">
        <w:t>requires</w:t>
      </w:r>
      <w:r w:rsidRPr="005C5912">
        <w:t xml:space="preserve">. </w:t>
      </w:r>
      <w:r w:rsidR="0060135F">
        <w:t>This</w:t>
      </w:r>
      <w:r w:rsidRPr="005C5912">
        <w:t xml:space="preserve"> information is key to understand both the inter-AS domain links (seen by each controller as UNI interfaces but as I-NNI interfaces by the MDSC) as well as the cross-layer mapping between IP and WDM layer</w:t>
      </w:r>
      <w:r>
        <w:t>.</w:t>
      </w:r>
    </w:p>
    <w:p w14:paraId="300158E7" w14:textId="60AFF722" w:rsidR="00ED789A" w:rsidRDefault="003B0D3F" w:rsidP="00ED789A">
      <w:r w:rsidRPr="00C109A9">
        <w:t xml:space="preserve">The MDSC </w:t>
      </w:r>
      <w:r w:rsidR="00CF1AB2">
        <w:t>shoul</w:t>
      </w:r>
      <w:r w:rsidR="006905FD">
        <w:t>d</w:t>
      </w:r>
      <w:r w:rsidR="00CF1AB2">
        <w:t xml:space="preserve"> </w:t>
      </w:r>
      <w:r w:rsidRPr="00C109A9">
        <w:t xml:space="preserve">also </w:t>
      </w:r>
      <w:r w:rsidRPr="00677935">
        <w:t xml:space="preserve">maintain </w:t>
      </w:r>
      <w:r w:rsidRPr="00C109A9">
        <w:t xml:space="preserve">up-to-date </w:t>
      </w:r>
      <w:r w:rsidR="00ED789A">
        <w:t xml:space="preserve">inventory, service and </w:t>
      </w:r>
      <w:r w:rsidRPr="00C109A9">
        <w:t xml:space="preserve">network </w:t>
      </w:r>
      <w:r w:rsidR="00ED789A">
        <w:t>top</w:t>
      </w:r>
      <w:r w:rsidR="006905FD">
        <w:t>o</w:t>
      </w:r>
      <w:r w:rsidR="00ED789A">
        <w:t xml:space="preserve">logy </w:t>
      </w:r>
      <w:r w:rsidR="00D97AE1">
        <w:t>database</w:t>
      </w:r>
      <w:r w:rsidR="00ED789A">
        <w:t>s</w:t>
      </w:r>
      <w:r w:rsidR="00D97AE1" w:rsidRPr="00C109A9">
        <w:t xml:space="preserve"> </w:t>
      </w:r>
      <w:r w:rsidRPr="00C109A9">
        <w:t>of both IP and WDM layers</w:t>
      </w:r>
      <w:r w:rsidR="00D97AE1">
        <w:t xml:space="preserve"> (and optionally OTN layer)</w:t>
      </w:r>
      <w:r w:rsidRPr="00C109A9">
        <w:t xml:space="preserve"> </w:t>
      </w:r>
      <w:r w:rsidRPr="00677935">
        <w:t>through the use of IETF notifications through MPI with the PNCs</w:t>
      </w:r>
      <w:r w:rsidR="0060135F">
        <w:t xml:space="preserve"> when any </w:t>
      </w:r>
      <w:r w:rsidR="00FE0B7C">
        <w:t>inventory/</w:t>
      </w:r>
      <w:r w:rsidR="0060135F">
        <w:t>topology</w:t>
      </w:r>
      <w:r w:rsidR="006905FD">
        <w:t>/service</w:t>
      </w:r>
      <w:r w:rsidR="0060135F">
        <w:t xml:space="preserve"> change occurs</w:t>
      </w:r>
      <w:r w:rsidR="00ED789A" w:rsidRPr="00C109A9">
        <w:t>.</w:t>
      </w:r>
    </w:p>
    <w:p w14:paraId="68199D9C" w14:textId="7DFA3706" w:rsidR="003B0D3F" w:rsidRDefault="000929F5" w:rsidP="00ED789A">
      <w:r>
        <w:t xml:space="preserve">It should be possible </w:t>
      </w:r>
      <w:r w:rsidR="0060135F">
        <w:t xml:space="preserve">also </w:t>
      </w:r>
      <w:r>
        <w:t xml:space="preserve">to correlate </w:t>
      </w:r>
      <w:r w:rsidR="0060135F">
        <w:t>information coming from IP and WDM layers</w:t>
      </w:r>
      <w:r>
        <w:t xml:space="preserve"> (e.g.: which port, lambda/</w:t>
      </w:r>
      <w:proofErr w:type="spellStart"/>
      <w:r>
        <w:t>OTSi</w:t>
      </w:r>
      <w:proofErr w:type="spellEnd"/>
      <w:r>
        <w:t>, direction is used by a specific IP service on the WDM equipment)</w:t>
      </w:r>
      <w:r w:rsidR="00CF1AB2">
        <w:t>.</w:t>
      </w:r>
    </w:p>
    <w:p w14:paraId="39C05917" w14:textId="59A8C803" w:rsidR="00E33E77" w:rsidRDefault="0060135F" w:rsidP="006522E9">
      <w:pPr>
        <w:pStyle w:val="RFCListBullet"/>
        <w:numPr>
          <w:ilvl w:val="0"/>
          <w:numId w:val="0"/>
        </w:numPr>
        <w:ind w:left="432"/>
      </w:pPr>
      <w:r>
        <w:t xml:space="preserve">In particular, </w:t>
      </w:r>
      <w:r w:rsidR="00ED789A">
        <w:t>f</w:t>
      </w:r>
      <w:r w:rsidR="00ED789A" w:rsidRPr="00677935">
        <w:t xml:space="preserve">or </w:t>
      </w:r>
      <w:r w:rsidR="003B0D3F" w:rsidRPr="00677935">
        <w:t xml:space="preserve">the cross-layer links it is key for MDSC to be able to correlate automatically the information </w:t>
      </w:r>
      <w:r w:rsidR="0065611E">
        <w:t xml:space="preserve">from the PNC network databases </w:t>
      </w:r>
      <w:r w:rsidR="003B0D3F" w:rsidRPr="00677935">
        <w:t>about the physical ports from the routers (single link or bundle links for LAG) to client ports in the ROADM</w:t>
      </w:r>
      <w:r w:rsidR="003B0D3F">
        <w:t>.</w:t>
      </w:r>
    </w:p>
    <w:p w14:paraId="74DB3C85" w14:textId="1B30469C" w:rsidR="00645E61" w:rsidRDefault="003B0D3F" w:rsidP="0060135F">
      <w:pPr>
        <w:pStyle w:val="RFCListBullet"/>
        <w:numPr>
          <w:ilvl w:val="0"/>
          <w:numId w:val="0"/>
        </w:numPr>
        <w:ind w:left="426" w:hanging="13"/>
        <w:jc w:val="both"/>
      </w:pPr>
      <w:r>
        <w:lastRenderedPageBreak/>
        <w:t>It should be possible at MDSC level to easily correlate WDM and IP layers alarms to speed-up troubleshooting</w:t>
      </w:r>
    </w:p>
    <w:p w14:paraId="19ADAE02" w14:textId="77777777" w:rsidR="003D099C" w:rsidRDefault="000C6C9B" w:rsidP="00D97AE1">
      <w:pPr>
        <w:pStyle w:val="RFCListBullet"/>
        <w:numPr>
          <w:ilvl w:val="0"/>
          <w:numId w:val="0"/>
        </w:numPr>
        <w:ind w:left="426"/>
      </w:pPr>
      <w:r w:rsidRPr="007B7056">
        <w:t>A</w:t>
      </w:r>
      <w:r w:rsidR="003D099C" w:rsidRPr="007B7056">
        <w:t>larms and event notifications</w:t>
      </w:r>
      <w:r w:rsidR="00645E61" w:rsidRPr="007B7056">
        <w:t xml:space="preserve"> are required between MDSC and PNCs so that any network changes are reported almost in real-time to the MDSC (e.g. NE or link failure</w:t>
      </w:r>
      <w:r w:rsidRPr="007B7056">
        <w:t>, MPLS tunnel switched from main to backup path etc.</w:t>
      </w:r>
      <w:r w:rsidR="00645E61" w:rsidRPr="007B7056">
        <w:t>)</w:t>
      </w:r>
      <w:r w:rsidRPr="007B7056">
        <w:t>. As specified in [RFC7923] MDSC must be able to subscribe to specific objects from PNC YANG datastores for notifications.</w:t>
      </w:r>
    </w:p>
    <w:p w14:paraId="331546F6" w14:textId="77777777" w:rsidR="003B0D3F" w:rsidRPr="003B0D3F" w:rsidRDefault="003B0D3F" w:rsidP="00954E1B">
      <w:pPr>
        <w:pStyle w:val="Heading3"/>
      </w:pPr>
      <w:bookmarkStart w:id="108" w:name="_Toc53130249"/>
      <w:bookmarkStart w:id="109" w:name="_Toc68604106"/>
      <w:r>
        <w:t>Inter-domain link discovery</w:t>
      </w:r>
      <w:bookmarkEnd w:id="108"/>
      <w:bookmarkEnd w:id="109"/>
    </w:p>
    <w:p w14:paraId="52501386" w14:textId="2B11645A" w:rsidR="003B0D3F" w:rsidRDefault="003B0D3F" w:rsidP="003B0D3F">
      <w:r>
        <w:t xml:space="preserve">In the reference network of </w:t>
      </w:r>
      <w:r w:rsidR="00B47D12">
        <w:t>Figure 1</w:t>
      </w:r>
      <w:r>
        <w:t>, there are two types of inter</w:t>
      </w:r>
      <w:r>
        <w:noBreakHyphen/>
        <w:t>domain links:</w:t>
      </w:r>
    </w:p>
    <w:p w14:paraId="6509D272" w14:textId="77777777" w:rsidR="003B0D3F" w:rsidRDefault="003B0D3F" w:rsidP="003B0D3F">
      <w:pPr>
        <w:pStyle w:val="RFCListBullet"/>
      </w:pPr>
      <w:r>
        <w:t>Links between two IP domains (</w:t>
      </w:r>
      <w:proofErr w:type="spellStart"/>
      <w:r>
        <w:t>ASes</w:t>
      </w:r>
      <w:proofErr w:type="spellEnd"/>
      <w:r>
        <w:t>)</w:t>
      </w:r>
    </w:p>
    <w:p w14:paraId="44DB464A" w14:textId="77777777" w:rsidR="003B0D3F" w:rsidRDefault="003B0D3F" w:rsidP="003B0D3F">
      <w:pPr>
        <w:pStyle w:val="RFCListBullet"/>
      </w:pPr>
      <w:r>
        <w:t>Links between an IP router and a ROADM</w:t>
      </w:r>
    </w:p>
    <w:p w14:paraId="2B246DC9" w14:textId="77777777" w:rsidR="003B0D3F" w:rsidRDefault="003B0D3F" w:rsidP="003B0D3F">
      <w:r>
        <w:t>Both types of links are Ethernet physical links.</w:t>
      </w:r>
    </w:p>
    <w:p w14:paraId="2F9476E3" w14:textId="26924D88" w:rsidR="003B0D3F" w:rsidRDefault="003B0D3F" w:rsidP="003B0D3F">
      <w:pPr>
        <w:rPr>
          <w:rFonts w:eastAsiaTheme="minorEastAsia"/>
          <w:lang w:eastAsia="zh-CN"/>
        </w:rPr>
      </w:pPr>
      <w:r>
        <w:rPr>
          <w:rFonts w:eastAsiaTheme="minorEastAsia"/>
          <w:lang w:eastAsia="zh-CN"/>
        </w:rPr>
        <w:t>The inter-domain link information is reported to the MDSC by the two adjacent PNCs, controlling the two ends of the inter-domain link.</w:t>
      </w:r>
      <w:r w:rsidR="00107BCE">
        <w:rPr>
          <w:rFonts w:eastAsiaTheme="minorEastAsia"/>
          <w:lang w:eastAsia="zh-CN"/>
        </w:rPr>
        <w:t xml:space="preserve"> The MDSC needs to </w:t>
      </w:r>
      <w:proofErr w:type="spellStart"/>
      <w:r w:rsidR="00107BCE">
        <w:rPr>
          <w:rFonts w:eastAsiaTheme="minorEastAsia"/>
          <w:lang w:eastAsia="zh-CN"/>
        </w:rPr>
        <w:t>understa</w:t>
      </w:r>
      <w:proofErr w:type="spellEnd"/>
      <w:r w:rsidR="00107BCE">
        <w:rPr>
          <w:rFonts w:eastAsiaTheme="minorEastAsia"/>
          <w:lang w:eastAsia="zh-CN"/>
        </w:rPr>
        <w:t xml:space="preserve"> how to merge </w:t>
      </w:r>
      <w:proofErr w:type="gramStart"/>
      <w:r w:rsidR="00107BCE">
        <w:rPr>
          <w:rFonts w:eastAsiaTheme="minorEastAsia"/>
          <w:lang w:eastAsia="zh-CN"/>
        </w:rPr>
        <w:t>the</w:t>
      </w:r>
      <w:r w:rsidR="00107BCE" w:rsidRPr="007A0352">
        <w:t xml:space="preserve"> </w:t>
      </w:r>
      <w:r w:rsidR="00107BCE">
        <w:t>these</w:t>
      </w:r>
      <w:proofErr w:type="gramEnd"/>
      <w:r w:rsidR="00107BCE">
        <w:t xml:space="preserve"> inter</w:t>
      </w:r>
      <w:r w:rsidR="00107BCE">
        <w:noBreakHyphen/>
        <w:t>domain Ethernet links together.</w:t>
      </w:r>
    </w:p>
    <w:p w14:paraId="46EF8C3B" w14:textId="6F7D101B" w:rsidR="00107BCE" w:rsidRDefault="00107BCE" w:rsidP="00107BCE">
      <w:r>
        <w:t>This document considers the following two options for discovering inter</w:t>
      </w:r>
      <w:r>
        <w:noBreakHyphen/>
        <w:t>domain links:</w:t>
      </w:r>
    </w:p>
    <w:p w14:paraId="6EE38B3F" w14:textId="77777777" w:rsidR="00107BCE" w:rsidRPr="00CE62E9" w:rsidRDefault="00107BCE" w:rsidP="00107BCE">
      <w:pPr>
        <w:pStyle w:val="RFCListNumbered"/>
        <w:numPr>
          <w:ilvl w:val="0"/>
          <w:numId w:val="50"/>
        </w:numPr>
      </w:pPr>
      <w:r w:rsidRPr="00CE62E9">
        <w:t>Static configuration</w:t>
      </w:r>
    </w:p>
    <w:p w14:paraId="2A61EB98" w14:textId="77777777" w:rsidR="00107BCE" w:rsidRPr="00CE62E9" w:rsidRDefault="00107BCE" w:rsidP="00ED789A">
      <w:pPr>
        <w:pStyle w:val="RFCListNumbered"/>
        <w:numPr>
          <w:ilvl w:val="0"/>
          <w:numId w:val="50"/>
        </w:numPr>
      </w:pPr>
      <w:r w:rsidRPr="00CE62E9">
        <w:t>LLDP [IEEE 802.1AB] automatic discovery</w:t>
      </w:r>
    </w:p>
    <w:p w14:paraId="23B9B870" w14:textId="77777777" w:rsidR="00107BCE" w:rsidRDefault="00107BCE" w:rsidP="00107BCE">
      <w:r>
        <w:t>Other options are possible but not described in this document.</w:t>
      </w:r>
    </w:p>
    <w:p w14:paraId="35067ABF" w14:textId="227DE6B6" w:rsidR="005C32C8" w:rsidRPr="00995068" w:rsidRDefault="005C32C8" w:rsidP="005C32C8">
      <w:r>
        <w:t>The MDSC can understand how to merge these inter</w:t>
      </w:r>
      <w:r>
        <w:noBreakHyphen/>
        <w:t xml:space="preserve">domain links together using the plug-id attribute defined in the TE Topology Model [RFC8795], as described in </w:t>
      </w:r>
      <w:r w:rsidRPr="00995068">
        <w:t xml:space="preserve">as described in section 4.3 of </w:t>
      </w:r>
      <w:r>
        <w:t>[RFC8795]</w:t>
      </w:r>
      <w:r w:rsidRPr="00995068">
        <w:t>.</w:t>
      </w:r>
    </w:p>
    <w:p w14:paraId="6D4995F8" w14:textId="77777777" w:rsidR="003B0D3F" w:rsidRDefault="003B0D3F" w:rsidP="003B0D3F">
      <w:r>
        <w:t>A more detailed description of how the plug-id can be used to discover inter-domain link is also provided in section 5.1.4 of [</w:t>
      </w:r>
      <w:r w:rsidRPr="00A32AF9">
        <w:t>TNBI</w:t>
      </w:r>
      <w:r>
        <w:t>].</w:t>
      </w:r>
    </w:p>
    <w:p w14:paraId="0F03E575" w14:textId="24F8FDB3" w:rsidR="008F7D99" w:rsidRDefault="003B0D3F" w:rsidP="003B0D3F">
      <w:r>
        <w:t>Both types of inter</w:t>
      </w:r>
      <w:r>
        <w:noBreakHyphen/>
        <w:t>domain links are discovered using the plug</w:t>
      </w:r>
      <w:r>
        <w:noBreakHyphen/>
        <w:t>id attributes reported in the Ethernet Topologies exposed by the two adjacent PNCs. The MDSC can also discover an inter</w:t>
      </w:r>
      <w:r>
        <w:noBreakHyphen/>
        <w:t>domain IP link/adjacency between the two IP LTPs, reported in the IP Topologies exposed by the two adjacent P</w:t>
      </w:r>
      <w:r>
        <w:noBreakHyphen/>
        <w:t>PNCs, supported by the two ETH LTPs of an Ethernet Link discovered between these two P</w:t>
      </w:r>
      <w:r>
        <w:noBreakHyphen/>
        <w:t>PNCs.</w:t>
      </w:r>
    </w:p>
    <w:p w14:paraId="400503B5" w14:textId="2BDFDC03" w:rsidR="003B0D3F" w:rsidRDefault="00107BCE" w:rsidP="003B0D3F">
      <w:r>
        <w:lastRenderedPageBreak/>
        <w:t>The</w:t>
      </w:r>
      <w:r w:rsidR="003B0D3F">
        <w:t xml:space="preserve"> static configuration requires an administrative burden to configure network-wide unique identifiers</w:t>
      </w:r>
      <w:r>
        <w:t>: it is therefore more viable for inter</w:t>
      </w:r>
      <w:r>
        <w:noBreakHyphen/>
        <w:t>AS links. For the links between the IP routers and the Optical NEs</w:t>
      </w:r>
      <w:r w:rsidR="003B0D3F">
        <w:t xml:space="preserve">, the automatic discovery solution based on </w:t>
      </w:r>
      <w:commentRangeStart w:id="110"/>
      <w:r w:rsidR="003B0D3F" w:rsidRPr="00002975">
        <w:rPr>
          <w:highlight w:val="yellow"/>
        </w:rPr>
        <w:t xml:space="preserve">LLDP </w:t>
      </w:r>
      <w:r w:rsidRPr="00002975">
        <w:rPr>
          <w:highlight w:val="yellow"/>
        </w:rPr>
        <w:t>snooping</w:t>
      </w:r>
      <w:r>
        <w:t xml:space="preserve"> </w:t>
      </w:r>
      <w:commentRangeEnd w:id="110"/>
      <w:r w:rsidR="008B7B43">
        <w:rPr>
          <w:rStyle w:val="CommentReference"/>
        </w:rPr>
        <w:commentReference w:id="110"/>
      </w:r>
      <w:r w:rsidR="003B0D3F">
        <w:t xml:space="preserve">is preferable when </w:t>
      </w:r>
      <w:r w:rsidR="003B0D3F" w:rsidRPr="00002975">
        <w:rPr>
          <w:highlight w:val="yellow"/>
        </w:rPr>
        <w:t xml:space="preserve">LLDP </w:t>
      </w:r>
      <w:r w:rsidRPr="00002975">
        <w:rPr>
          <w:highlight w:val="yellow"/>
        </w:rPr>
        <w:t>snooping</w:t>
      </w:r>
      <w:r>
        <w:t xml:space="preserve"> </w:t>
      </w:r>
      <w:r w:rsidR="003B0D3F">
        <w:t>is supported</w:t>
      </w:r>
      <w:r>
        <w:t xml:space="preserve"> by the Optical NEs</w:t>
      </w:r>
      <w:r w:rsidR="003B0D3F">
        <w:t>.</w:t>
      </w:r>
    </w:p>
    <w:p w14:paraId="1B6C12FE" w14:textId="77777777" w:rsidR="003B0D3F" w:rsidRDefault="003B0D3F" w:rsidP="003B0D3F">
      <w:pPr>
        <w:rPr>
          <w:rFonts w:eastAsiaTheme="minorEastAsia"/>
          <w:lang w:eastAsia="zh-CN"/>
        </w:rPr>
      </w:pPr>
      <w:r>
        <w:t xml:space="preserve">As outlined in [TNBI], the </w:t>
      </w:r>
      <w:r>
        <w:rPr>
          <w:rFonts w:eastAsiaTheme="minorEastAsia"/>
          <w:lang w:eastAsia="zh-CN"/>
        </w:rPr>
        <w:t xml:space="preserve">encoding of the plug-id namespace as well as of the LLDP information within the plug-id value is implementation </w:t>
      </w:r>
      <w:r>
        <w:rPr>
          <w:rFonts w:eastAsiaTheme="minorEastAsia"/>
          <w:noProof/>
          <w:lang w:eastAsia="zh-CN"/>
        </w:rPr>
        <w:t>specific</w:t>
      </w:r>
      <w:r>
        <w:rPr>
          <w:rFonts w:eastAsiaTheme="minorEastAsia"/>
          <w:lang w:eastAsia="zh-CN"/>
        </w:rPr>
        <w:t xml:space="preserve"> and needs to be consistent across all the PNCs.</w:t>
      </w:r>
    </w:p>
    <w:p w14:paraId="1447CFF6" w14:textId="77777777" w:rsidR="004E7F85" w:rsidRDefault="004E7F85" w:rsidP="004E7F85">
      <w:pPr>
        <w:pStyle w:val="Heading3"/>
      </w:pPr>
      <w:bookmarkStart w:id="111" w:name="_Toc68604107"/>
      <w:bookmarkStart w:id="112" w:name="_Ref71280932"/>
      <w:commentRangeStart w:id="113"/>
      <w:r w:rsidRPr="005A50D7">
        <w:t>IP Link Setup Procedure</w:t>
      </w:r>
      <w:bookmarkEnd w:id="111"/>
      <w:bookmarkEnd w:id="112"/>
    </w:p>
    <w:p w14:paraId="2201DC92" w14:textId="30FE3100" w:rsidR="004E7F85" w:rsidRDefault="004E7F85" w:rsidP="004E7F85">
      <w:r>
        <w:t>The MDSC requires the O</w:t>
      </w:r>
      <w:r w:rsidR="00DE5C53">
        <w:noBreakHyphen/>
      </w:r>
      <w:r>
        <w:t>PNC to setup a WDM Tunnel (either a WSON Tunnel or a Flexi grid Tunnel) within the DWDM network between the two Optical Transponders (OTs) associated with the two access links.</w:t>
      </w:r>
    </w:p>
    <w:p w14:paraId="3C779C77" w14:textId="050957BA" w:rsidR="004E7F85" w:rsidRDefault="004E7F85" w:rsidP="004E7F85">
      <w:r>
        <w:t>The Optical Transponders are reported by the O</w:t>
      </w:r>
      <w:r w:rsidR="00DE5C53">
        <w:noBreakHyphen/>
      </w:r>
      <w:r>
        <w:t>PNC as Trail Termination Points (TTPs), defined in [TE TOPO], within the WDM Topology. The association between the Ethernet access link and the WDM TTP is reported by the Inter Layer Lock (ILL) identifiers, defined in [TE TOPO], reported by the O PNC within the Ethernet Topology and WDM Topology.</w:t>
      </w:r>
    </w:p>
    <w:p w14:paraId="53BA4963" w14:textId="3E6E13B7" w:rsidR="004E7F85" w:rsidRDefault="004E7F85" w:rsidP="004E7F85">
      <w:r>
        <w:t>The MDSC also requires the O</w:t>
      </w:r>
      <w:r w:rsidR="00DE5C53">
        <w:noBreakHyphen/>
      </w:r>
      <w:r>
        <w:t>PNC to steer the Ethernet client traffic between the two access Ethernet Links over the WDM Tunnel.</w:t>
      </w:r>
    </w:p>
    <w:p w14:paraId="2C9E31BC" w14:textId="77777777" w:rsidR="004E7F85" w:rsidRDefault="004E7F85" w:rsidP="004E7F85">
      <w:r>
        <w:t>After the WDM Tunnel has been setup and the client traffic steering configured, the two IP routers can exchange Ethernet packets between themselves, including LLDP messages.</w:t>
      </w:r>
    </w:p>
    <w:p w14:paraId="4BE6B9CF" w14:textId="77777777" w:rsidR="004E7F85" w:rsidRDefault="004E7F85" w:rsidP="004E7F85">
      <w:r>
        <w:t>If LLDP [IEEE 802.1AB] is used between the two routers, the P PNC can automatically discover the IP Link being set up by the MDSC. The IP LTPs terminating this IP Link are supported by the ETH LTPs terminating the two access links.</w:t>
      </w:r>
    </w:p>
    <w:p w14:paraId="6D732319" w14:textId="77777777" w:rsidR="004E7F85" w:rsidRDefault="004E7F85" w:rsidP="004E7F85">
      <w:r>
        <w:t>Otherwise, the MDSC needs to require the P PNC to configure an IP Link between the two routers: the MDSC also configures the two ETH LTPs which support the two IP LTPs terminating this IP Link.</w:t>
      </w:r>
      <w:commentRangeEnd w:id="113"/>
      <w:r>
        <w:rPr>
          <w:rStyle w:val="CommentReference"/>
        </w:rPr>
        <w:commentReference w:id="113"/>
      </w:r>
    </w:p>
    <w:p w14:paraId="123D2F1F" w14:textId="369421BD" w:rsidR="00CF1AB2" w:rsidRDefault="00CF1AB2" w:rsidP="008921E3">
      <w:pPr>
        <w:pStyle w:val="Heading3"/>
      </w:pPr>
      <w:bookmarkStart w:id="114" w:name="_Toc68604108"/>
      <w:r>
        <w:t>Inventory discovery</w:t>
      </w:r>
      <w:bookmarkEnd w:id="114"/>
    </w:p>
    <w:p w14:paraId="26152877" w14:textId="4FC5F4BC" w:rsidR="00CF1AB2" w:rsidRDefault="00CF1AB2" w:rsidP="00CF1AB2">
      <w:proofErr w:type="gramStart"/>
      <w:r>
        <w:t>The are</w:t>
      </w:r>
      <w:proofErr w:type="gramEnd"/>
      <w:r>
        <w:t xml:space="preserve"> no YANG data models in IETF that could be used to report at the MPI the whole inventory information discovered by a PNC.</w:t>
      </w:r>
    </w:p>
    <w:p w14:paraId="18A96BAA" w14:textId="163E1A54" w:rsidR="00CF1AB2" w:rsidRDefault="00CF1AB2" w:rsidP="00CF1AB2">
      <w:r>
        <w:t>[RFC8345] has foreseen some work for inventory as an augmentation of the network model, but no YANG data model has been developed so far.</w:t>
      </w:r>
    </w:p>
    <w:p w14:paraId="67F028A6" w14:textId="2BA453E6" w:rsidR="0037169F" w:rsidRDefault="00CF1AB2" w:rsidP="0037169F">
      <w:r>
        <w:lastRenderedPageBreak/>
        <w:t xml:space="preserve">There are also no YANG data models in IETF that could be used to correlate </w:t>
      </w:r>
      <w:r w:rsidR="00FE0B7C">
        <w:t xml:space="preserve">topology information, e.g., </w:t>
      </w:r>
      <w:r>
        <w:t>a link termination point (LTP)</w:t>
      </w:r>
      <w:r w:rsidR="00FE0B7C">
        <w:t>,</w:t>
      </w:r>
      <w:r>
        <w:t xml:space="preserve"> with </w:t>
      </w:r>
      <w:r w:rsidR="00FE0B7C">
        <w:t xml:space="preserve">inventory information, e.g., the </w:t>
      </w:r>
      <w:r>
        <w:t xml:space="preserve">physical port </w:t>
      </w:r>
      <w:r w:rsidR="00FE0B7C">
        <w:t>supporting an LTP</w:t>
      </w:r>
      <w:r>
        <w:t>, if any.</w:t>
      </w:r>
    </w:p>
    <w:p w14:paraId="7FF9C3FC" w14:textId="59D6E62C" w:rsidR="00DC54EE" w:rsidRDefault="00DC54EE" w:rsidP="00DC54EE">
      <w:bookmarkStart w:id="115" w:name="_Toc53130250"/>
      <w:r w:rsidRPr="00FE0B7C">
        <w:t xml:space="preserve">Inventory information through MPI and correlation with topology information is identified as </w:t>
      </w:r>
      <w:r>
        <w:t>a</w:t>
      </w:r>
      <w:r w:rsidRPr="00FE0B7C">
        <w:t xml:space="preserve"> gap </w:t>
      </w:r>
      <w:r>
        <w:t>requiring</w:t>
      </w:r>
      <w:r w:rsidRPr="00FE0B7C">
        <w:t xml:space="preserve"> further </w:t>
      </w:r>
      <w:r>
        <w:t xml:space="preserve">work, which is </w:t>
      </w:r>
      <w:r w:rsidRPr="00FE0B7C">
        <w:t>outside of the scope of this draft.</w:t>
      </w:r>
    </w:p>
    <w:p w14:paraId="1C2164C1" w14:textId="2F985C65" w:rsidR="003B0D3F" w:rsidRPr="003D0755" w:rsidRDefault="00637F7C" w:rsidP="00A372E4">
      <w:pPr>
        <w:pStyle w:val="Heading2"/>
      </w:pPr>
      <w:bookmarkStart w:id="116" w:name="_Toc68604109"/>
      <w:ins w:id="117" w:author="Italo Busi" w:date="2021-05-24T16:23:00Z">
        <w:r w:rsidRPr="003D0755">
          <w:t xml:space="preserve">Establishment of </w:t>
        </w:r>
      </w:ins>
      <w:commentRangeStart w:id="118"/>
      <w:r w:rsidR="00A372E4" w:rsidRPr="003D0755">
        <w:t xml:space="preserve">L2VPN/L3VPN </w:t>
      </w:r>
      <w:ins w:id="119" w:author="Italo Busi" w:date="2021-05-24T16:22:00Z">
        <w:r w:rsidRPr="003D0755">
          <w:t xml:space="preserve">with TE </w:t>
        </w:r>
      </w:ins>
      <w:ins w:id="120" w:author="Italo Busi" w:date="2021-05-24T16:23:00Z">
        <w:r w:rsidR="00620842" w:rsidRPr="003D0755">
          <w:t>requirements</w:t>
        </w:r>
      </w:ins>
      <w:del w:id="121" w:author="Italo Busi" w:date="2021-05-24T16:23:00Z">
        <w:r w:rsidR="00A372E4" w:rsidRPr="003D0755" w:rsidDel="00620842">
          <w:delText>establishment</w:delText>
        </w:r>
        <w:bookmarkEnd w:id="115"/>
        <w:commentRangeEnd w:id="118"/>
        <w:r w:rsidR="008B7B43" w:rsidRPr="004222EA" w:rsidDel="00620842">
          <w:rPr>
            <w:rStyle w:val="CommentReference"/>
            <w:rFonts w:cs="Courier New"/>
            <w:bCs w:val="0"/>
            <w:iCs w:val="0"/>
          </w:rPr>
          <w:commentReference w:id="118"/>
        </w:r>
      </w:del>
      <w:bookmarkEnd w:id="116"/>
    </w:p>
    <w:p w14:paraId="11B58EC9" w14:textId="688E24E3" w:rsidR="004222EA" w:rsidRDefault="004222EA" w:rsidP="00E03626">
      <w:r w:rsidRPr="003D0755">
        <w:t xml:space="preserve">In this scenario </w:t>
      </w:r>
      <w:r>
        <w:t xml:space="preserve">the MDSC needs to setup a </w:t>
      </w:r>
      <w:r w:rsidR="000D344F">
        <w:t>multi</w:t>
      </w:r>
      <w:r w:rsidR="000D344F">
        <w:noBreakHyphen/>
        <w:t xml:space="preserve">domain </w:t>
      </w:r>
      <w:r>
        <w:t xml:space="preserve">L2VPN or a L3VPN with </w:t>
      </w:r>
      <w:r w:rsidR="00E74B5D">
        <w:t>some SLA</w:t>
      </w:r>
      <w:r>
        <w:t xml:space="preserve"> requirements.</w:t>
      </w:r>
    </w:p>
    <w:p w14:paraId="062122AF" w14:textId="5A0825B6" w:rsidR="008921E3" w:rsidRPr="003D0755" w:rsidRDefault="008921E3" w:rsidP="00E03626">
      <w:pPr>
        <w:rPr>
          <w:highlight w:val="yellow"/>
        </w:rPr>
      </w:pPr>
      <w:r w:rsidRPr="003D0755">
        <w:rPr>
          <w:highlight w:val="yellow"/>
        </w:rPr>
        <w:t>What are the models</w:t>
      </w:r>
      <w:r w:rsidR="000E44C0" w:rsidRPr="003D0755">
        <w:rPr>
          <w:highlight w:val="yellow"/>
        </w:rPr>
        <w:t xml:space="preserve"> at P-PNC </w:t>
      </w:r>
      <w:proofErr w:type="gramStart"/>
      <w:r w:rsidR="000E44C0" w:rsidRPr="003D0755">
        <w:rPr>
          <w:highlight w:val="yellow"/>
        </w:rPr>
        <w:t>MPI</w:t>
      </w:r>
      <w:r w:rsidRPr="003D0755">
        <w:rPr>
          <w:highlight w:val="yellow"/>
        </w:rPr>
        <w:t>:</w:t>
      </w:r>
      <w:proofErr w:type="gramEnd"/>
    </w:p>
    <w:p w14:paraId="427AB3D7" w14:textId="677572FC" w:rsidR="008921E3" w:rsidRPr="003D0755" w:rsidRDefault="008921E3" w:rsidP="003C7985">
      <w:pPr>
        <w:pStyle w:val="RFCListBullet"/>
        <w:rPr>
          <w:highlight w:val="yellow"/>
        </w:rPr>
      </w:pPr>
      <w:commentRangeStart w:id="122"/>
      <w:r w:rsidRPr="003D0755">
        <w:rPr>
          <w:highlight w:val="yellow"/>
        </w:rPr>
        <w:t>L3NM</w:t>
      </w:r>
      <w:commentRangeEnd w:id="122"/>
      <w:r w:rsidR="00374C25" w:rsidRPr="003D0755">
        <w:rPr>
          <w:rStyle w:val="CommentReference"/>
          <w:highlight w:val="yellow"/>
        </w:rPr>
        <w:commentReference w:id="122"/>
      </w:r>
    </w:p>
    <w:p w14:paraId="1FC9090A" w14:textId="247C027F" w:rsidR="008921E3" w:rsidRPr="003D0755" w:rsidRDefault="008921E3" w:rsidP="003C7985">
      <w:pPr>
        <w:pStyle w:val="RFCListBullet"/>
        <w:rPr>
          <w:highlight w:val="yellow"/>
        </w:rPr>
      </w:pPr>
      <w:r w:rsidRPr="003D0755">
        <w:rPr>
          <w:highlight w:val="yellow"/>
        </w:rPr>
        <w:t>TE Tunnel</w:t>
      </w:r>
    </w:p>
    <w:p w14:paraId="7E6C86CA" w14:textId="254E2A5B" w:rsidR="008921E3" w:rsidRPr="003D0755" w:rsidRDefault="008921E3" w:rsidP="003C7985">
      <w:pPr>
        <w:pStyle w:val="RFCListBullet"/>
        <w:rPr>
          <w:highlight w:val="yellow"/>
        </w:rPr>
      </w:pPr>
      <w:r w:rsidRPr="003D0755">
        <w:rPr>
          <w:highlight w:val="yellow"/>
        </w:rPr>
        <w:t>TE Service Mapping</w:t>
      </w:r>
      <w:r w:rsidR="002F557C" w:rsidRPr="003D0755">
        <w:rPr>
          <w:highlight w:val="yellow"/>
        </w:rPr>
        <w:t xml:space="preserve"> (TSM)</w:t>
      </w:r>
    </w:p>
    <w:p w14:paraId="0C419BDA" w14:textId="49D56D13" w:rsidR="000D344F" w:rsidRDefault="000D344F" w:rsidP="002F557C">
      <w:r>
        <w:fldChar w:fldCharType="begin"/>
      </w:r>
      <w:r>
        <w:instrText xml:space="preserve"> REF _Ref73979994 \r \h </w:instrText>
      </w:r>
      <w:r>
        <w:fldChar w:fldCharType="separate"/>
      </w:r>
      <w:r w:rsidR="0080054C">
        <w:t>Figure 4</w:t>
      </w:r>
      <w:r>
        <w:fldChar w:fldCharType="end"/>
      </w:r>
      <w:r>
        <w:t xml:space="preserve"> provides an example of </w:t>
      </w:r>
      <w:proofErr w:type="gramStart"/>
      <w:r>
        <w:t>an</w:t>
      </w:r>
      <w:proofErr w:type="gramEnd"/>
      <w:r>
        <w:t xml:space="preserve"> </w:t>
      </w:r>
      <w:proofErr w:type="spellStart"/>
      <w:r>
        <w:t>hub&amp;spoke</w:t>
      </w:r>
      <w:proofErr w:type="spellEnd"/>
      <w:r>
        <w:t xml:space="preserve"> </w:t>
      </w:r>
      <w:r w:rsidRPr="000D344F">
        <w:t>L3VPN with three PEs where the hub PE (PE13) and one spoke PE (PE14) are within the same packet domain and the other spoke PE (PE23) is within a different packet domain</w:t>
      </w:r>
      <w:r>
        <w:t>.</w:t>
      </w:r>
    </w:p>
    <w:bookmarkStart w:id="123" w:name="_MON_1685195410"/>
    <w:bookmarkEnd w:id="123"/>
    <w:p w14:paraId="53EF161B" w14:textId="225018EF" w:rsidR="00922170" w:rsidRPr="0087625D" w:rsidRDefault="00263FEC" w:rsidP="0087625D">
      <w:pPr>
        <w:spacing w:line="240" w:lineRule="auto"/>
        <w:ind w:left="431"/>
        <w:jc w:val="center"/>
        <w:rPr>
          <w:lang w:val="en-AU"/>
        </w:rPr>
      </w:pPr>
      <w:r w:rsidRPr="004222EA">
        <w:rPr>
          <w:highlight w:val="yellow"/>
          <w:lang w:val="en-AU"/>
        </w:rPr>
        <w:object w:dxaOrig="7188" w:dyaOrig="4026" w14:anchorId="2F31A4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05pt;height:243.85pt" o:ole="">
            <v:imagedata r:id="rId10" o:title="" croptop="4657f"/>
          </v:shape>
          <o:OLEObject Type="Embed" ProgID="PowerPoint.Slide.12" ShapeID="_x0000_i1025" DrawAspect="Content" ObjectID="_1685892338" r:id="rId11"/>
        </w:object>
      </w:r>
    </w:p>
    <w:p w14:paraId="1D945146" w14:textId="5DFE9FB4" w:rsidR="000D344F" w:rsidRDefault="000D344F" w:rsidP="0087625D">
      <w:pPr>
        <w:pStyle w:val="Caption"/>
      </w:pPr>
      <w:bookmarkStart w:id="124" w:name="_Ref73979994"/>
      <w:r>
        <w:t>Multi-domain L3VPN example</w:t>
      </w:r>
      <w:bookmarkEnd w:id="124"/>
    </w:p>
    <w:p w14:paraId="12D5A881" w14:textId="77777777" w:rsidR="004911C8" w:rsidRPr="003D0755" w:rsidRDefault="004911C8" w:rsidP="004911C8">
      <w:r w:rsidRPr="003D0755">
        <w:lastRenderedPageBreak/>
        <w:t>There are many options to implement multi</w:t>
      </w:r>
      <w:r w:rsidRPr="003D0755">
        <w:noBreakHyphen/>
        <w:t>domain L3VPN, including:</w:t>
      </w:r>
    </w:p>
    <w:p w14:paraId="29AE0BEC" w14:textId="77777777" w:rsidR="004911C8" w:rsidRPr="003D0755" w:rsidRDefault="004911C8" w:rsidP="004911C8">
      <w:pPr>
        <w:pStyle w:val="ListParagraph"/>
        <w:numPr>
          <w:ilvl w:val="0"/>
          <w:numId w:val="60"/>
        </w:numPr>
      </w:pPr>
      <w:r w:rsidRPr="003D0755">
        <w:t>BGP-LU (seamless MPLS)</w:t>
      </w:r>
    </w:p>
    <w:p w14:paraId="150C12E9" w14:textId="77777777" w:rsidR="004911C8" w:rsidRPr="003D0755" w:rsidRDefault="004911C8" w:rsidP="004911C8">
      <w:pPr>
        <w:pStyle w:val="ListParagraph"/>
        <w:numPr>
          <w:ilvl w:val="0"/>
          <w:numId w:val="60"/>
        </w:numPr>
      </w:pPr>
      <w:r w:rsidRPr="003D0755">
        <w:t>Inter-domain RSVP-TE</w:t>
      </w:r>
    </w:p>
    <w:p w14:paraId="0B3E34A3" w14:textId="77777777" w:rsidR="004911C8" w:rsidRPr="003D0755" w:rsidRDefault="004911C8" w:rsidP="004911C8">
      <w:pPr>
        <w:pStyle w:val="ListParagraph"/>
        <w:numPr>
          <w:ilvl w:val="0"/>
          <w:numId w:val="60"/>
        </w:numPr>
      </w:pPr>
      <w:r w:rsidRPr="003D0755">
        <w:t>Inter-domain SR-TE</w:t>
      </w:r>
    </w:p>
    <w:p w14:paraId="4A118E11" w14:textId="77777777" w:rsidR="004911C8" w:rsidRPr="003D0755" w:rsidRDefault="004911C8" w:rsidP="004911C8">
      <w:r w:rsidRPr="003D0755">
        <w:t>This version of the draft analyses the inter</w:t>
      </w:r>
      <w:r w:rsidRPr="003D0755">
        <w:noBreakHyphen/>
        <w:t xml:space="preserve">domain SR-TE option. A future update of this draft will provide </w:t>
      </w:r>
      <w:proofErr w:type="gramStart"/>
      <w:r w:rsidRPr="003D0755">
        <w:t>an</w:t>
      </w:r>
      <w:proofErr w:type="gramEnd"/>
      <w:r w:rsidRPr="003D0755">
        <w:t xml:space="preserve"> high-analysis of the BGP-LU option. Other options are not </w:t>
      </w:r>
      <w:proofErr w:type="spellStart"/>
      <w:r w:rsidRPr="003D0755">
        <w:t>analysed</w:t>
      </w:r>
      <w:proofErr w:type="spellEnd"/>
      <w:r w:rsidRPr="003D0755">
        <w:t xml:space="preserve"> in this document.</w:t>
      </w:r>
    </w:p>
    <w:p w14:paraId="350D7168" w14:textId="61D79878" w:rsidR="00A312AE" w:rsidRDefault="00A312AE" w:rsidP="00A312AE">
      <w:pPr>
        <w:rPr>
          <w:ins w:id="125" w:author="Italo Busi" w:date="2021-06-15T18:04:00Z"/>
        </w:rPr>
      </w:pPr>
      <w:r w:rsidRPr="00030A70">
        <w:t xml:space="preserve">It is assumed that each packet domain </w:t>
      </w:r>
      <w:r>
        <w:t xml:space="preserve">in </w:t>
      </w:r>
      <w:r>
        <w:fldChar w:fldCharType="begin"/>
      </w:r>
      <w:r>
        <w:instrText xml:space="preserve"> REF _Ref73979994 \r \h </w:instrText>
      </w:r>
      <w:r>
        <w:fldChar w:fldCharType="separate"/>
      </w:r>
      <w:r w:rsidR="0080054C">
        <w:t>Figure 4</w:t>
      </w:r>
      <w:r>
        <w:fldChar w:fldCharType="end"/>
      </w:r>
      <w:r>
        <w:t xml:space="preserve"> </w:t>
      </w:r>
      <w:r w:rsidRPr="00030A70">
        <w:t>is implementing SR-TE and the stitching between two domains is done using end-to-end/multi-domain SR-TE.</w:t>
      </w:r>
      <w:ins w:id="126" w:author="Italo Busi" w:date="2021-06-15T18:04:00Z">
        <w:r w:rsidR="00177E68">
          <w:t xml:space="preserve"> It is assumed that each packet domain in </w:t>
        </w:r>
        <w:r w:rsidR="00177E68">
          <w:fldChar w:fldCharType="begin"/>
        </w:r>
        <w:r w:rsidR="00177E68">
          <w:instrText xml:space="preserve"> REF _Ref73979994 \r \h </w:instrText>
        </w:r>
      </w:ins>
      <w:ins w:id="127" w:author="Italo Busi" w:date="2021-06-15T18:04:00Z">
        <w:r w:rsidR="00177E68">
          <w:fldChar w:fldCharType="separate"/>
        </w:r>
        <w:r w:rsidR="00177E68">
          <w:t>Figure 4</w:t>
        </w:r>
        <w:r w:rsidR="00177E68">
          <w:fldChar w:fldCharType="end"/>
        </w:r>
        <w:r w:rsidR="00177E68">
          <w:t xml:space="preserve"> is using TI-LFA</w:t>
        </w:r>
      </w:ins>
      <w:ins w:id="128" w:author="Italo Busi" w:date="2021-06-15T18:07:00Z">
        <w:r w:rsidR="00177E68">
          <w:t>, with SRLG awareness,</w:t>
        </w:r>
      </w:ins>
      <w:ins w:id="129" w:author="Italo Busi" w:date="2021-06-15T18:04:00Z">
        <w:r w:rsidR="00177E68">
          <w:t xml:space="preserve"> for local protection</w:t>
        </w:r>
      </w:ins>
      <w:ins w:id="130" w:author="Italo Busi" w:date="2021-06-15T18:07:00Z">
        <w:r w:rsidR="00177E68">
          <w:t xml:space="preserve"> within each domain</w:t>
        </w:r>
      </w:ins>
      <w:ins w:id="131" w:author="Italo Busi" w:date="2021-06-15T18:04:00Z">
        <w:r w:rsidR="00177E68">
          <w:t>.</w:t>
        </w:r>
      </w:ins>
    </w:p>
    <w:p w14:paraId="4F605B30" w14:textId="351F0875" w:rsidR="00177E68" w:rsidRPr="00177E68" w:rsidRDefault="00177E68" w:rsidP="00177E68">
      <w:pPr>
        <w:rPr>
          <w:ins w:id="132" w:author="Italo Busi" w:date="2021-06-15T18:04:00Z"/>
          <w:i/>
          <w:highlight w:val="yellow"/>
          <w:rPrChange w:id="133" w:author="Italo Busi" w:date="2021-06-15T18:05:00Z">
            <w:rPr>
              <w:ins w:id="134" w:author="Italo Busi" w:date="2021-06-15T18:04:00Z"/>
              <w:highlight w:val="yellow"/>
            </w:rPr>
          </w:rPrChange>
        </w:rPr>
      </w:pPr>
      <w:ins w:id="135" w:author="Italo Busi" w:date="2021-06-15T18:05:00Z">
        <w:r w:rsidRPr="00177E68">
          <w:rPr>
            <w:b/>
            <w:i/>
            <w:highlight w:val="yellow"/>
            <w:rPrChange w:id="136" w:author="Italo Busi" w:date="2021-06-15T18:05:00Z">
              <w:rPr>
                <w:highlight w:val="yellow"/>
              </w:rPr>
            </w:rPrChange>
          </w:rPr>
          <w:t>[Editor’s note:]</w:t>
        </w:r>
        <w:r w:rsidRPr="00177E68">
          <w:rPr>
            <w:i/>
            <w:highlight w:val="yellow"/>
            <w:rPrChange w:id="137" w:author="Italo Busi" w:date="2021-06-15T18:05:00Z">
              <w:rPr>
                <w:highlight w:val="yellow"/>
              </w:rPr>
            </w:rPrChange>
          </w:rPr>
          <w:t xml:space="preserve"> </w:t>
        </w:r>
        <w:proofErr w:type="spellStart"/>
        <w:r w:rsidRPr="00177E68">
          <w:rPr>
            <w:i/>
            <w:highlight w:val="yellow"/>
            <w:rPrChange w:id="138" w:author="Italo Busi" w:date="2021-06-15T18:05:00Z">
              <w:rPr>
                <w:highlight w:val="yellow"/>
              </w:rPr>
            </w:rPrChange>
          </w:rPr>
          <w:t>Analyse</w:t>
        </w:r>
        <w:proofErr w:type="spellEnd"/>
        <w:r w:rsidRPr="00177E68">
          <w:rPr>
            <w:i/>
            <w:highlight w:val="yellow"/>
            <w:rPrChange w:id="139" w:author="Italo Busi" w:date="2021-06-15T18:05:00Z">
              <w:rPr>
                <w:highlight w:val="yellow"/>
              </w:rPr>
            </w:rPrChange>
          </w:rPr>
          <w:t xml:space="preserve"> how TI-LFA can take into account multi-layer SRLG disjointness</w:t>
        </w:r>
      </w:ins>
      <w:ins w:id="140" w:author="Italo Busi" w:date="2021-06-15T18:08:00Z">
        <w:r w:rsidR="00FB2882">
          <w:rPr>
            <w:i/>
            <w:highlight w:val="yellow"/>
          </w:rPr>
          <w:t xml:space="preserve">, providing that SRLG information is provided by the O-PNCs to the P-PNC </w:t>
        </w:r>
        <w:proofErr w:type="spellStart"/>
        <w:r w:rsidR="00FB2882">
          <w:rPr>
            <w:i/>
            <w:highlight w:val="yellow"/>
          </w:rPr>
          <w:t>throught</w:t>
        </w:r>
        <w:proofErr w:type="spellEnd"/>
        <w:r w:rsidR="00FB2882">
          <w:rPr>
            <w:i/>
            <w:highlight w:val="yellow"/>
          </w:rPr>
          <w:t xml:space="preserve"> the MDSC</w:t>
        </w:r>
      </w:ins>
      <w:ins w:id="141" w:author="Italo Busi" w:date="2021-06-15T18:05:00Z">
        <w:r w:rsidRPr="00177E68">
          <w:rPr>
            <w:i/>
            <w:highlight w:val="yellow"/>
            <w:rPrChange w:id="142" w:author="Italo Busi" w:date="2021-06-15T18:05:00Z">
              <w:rPr>
                <w:highlight w:val="yellow"/>
              </w:rPr>
            </w:rPrChange>
          </w:rPr>
          <w:t>.</w:t>
        </w:r>
      </w:ins>
    </w:p>
    <w:p w14:paraId="2C2C9F20" w14:textId="77777777" w:rsidR="00177E68" w:rsidRPr="00E74B5D" w:rsidRDefault="00177E68" w:rsidP="00177E68">
      <w:pPr>
        <w:rPr>
          <w:ins w:id="143" w:author="Italo Busi" w:date="2021-06-15T18:04:00Z"/>
          <w:highlight w:val="yellow"/>
        </w:rPr>
      </w:pPr>
      <w:ins w:id="144" w:author="Italo Busi" w:date="2021-06-15T18:04:00Z">
        <w:r w:rsidRPr="00030A70">
          <w:rPr>
            <w:highlight w:val="yellow"/>
          </w:rPr>
          <w:t xml:space="preserve">The MDSC needs to translate the L3VPN SLA requirements to </w:t>
        </w:r>
        <w:r w:rsidRPr="00E74B5D">
          <w:rPr>
            <w:highlight w:val="yellow"/>
          </w:rPr>
          <w:t>TE requirements and specific SR polic</w:t>
        </w:r>
        <w:r>
          <w:rPr>
            <w:highlight w:val="yellow"/>
          </w:rPr>
          <w:t>ies</w:t>
        </w:r>
        <w:r w:rsidRPr="00E74B5D">
          <w:rPr>
            <w:highlight w:val="yellow"/>
          </w:rPr>
          <w:t>.</w:t>
        </w:r>
      </w:ins>
    </w:p>
    <w:p w14:paraId="020ADDF8" w14:textId="46E16159" w:rsidR="00177E68" w:rsidDel="00177E68" w:rsidRDefault="00177E68" w:rsidP="00A312AE">
      <w:pPr>
        <w:rPr>
          <w:del w:id="145" w:author="Italo Busi" w:date="2021-06-15T18:04:00Z"/>
        </w:rPr>
      </w:pPr>
    </w:p>
    <w:p w14:paraId="4B280D82" w14:textId="5A9E4E98" w:rsidR="00B70255" w:rsidRDefault="00B70255" w:rsidP="00B70255">
      <w:r w:rsidRPr="0087625D">
        <w:t xml:space="preserve">It is assumed that the MDSC </w:t>
      </w:r>
      <w:proofErr w:type="gramStart"/>
      <w:r w:rsidR="0046094A" w:rsidRPr="0087625D">
        <w:t>adopts  the</w:t>
      </w:r>
      <w:proofErr w:type="gramEnd"/>
      <w:r w:rsidRPr="0087625D">
        <w:t xml:space="preserve"> partial summarization </w:t>
      </w:r>
      <w:r w:rsidR="0046094A" w:rsidRPr="0087625D">
        <w:t>model</w:t>
      </w:r>
      <w:r w:rsidRPr="0087625D">
        <w:t xml:space="preserve">, described in section </w:t>
      </w:r>
      <w:r w:rsidRPr="0087625D">
        <w:fldChar w:fldCharType="begin"/>
      </w:r>
      <w:r w:rsidRPr="0087625D">
        <w:instrText xml:space="preserve"> REF _Ref40961280 \r \h \t</w:instrText>
      </w:r>
      <w:r w:rsidR="0046094A" w:rsidRPr="0087625D">
        <w:instrText xml:space="preserve"> \* MERGEFORMAT </w:instrText>
      </w:r>
      <w:r w:rsidRPr="0087625D">
        <w:fldChar w:fldCharType="separate"/>
      </w:r>
      <w:r w:rsidR="0080054C">
        <w:t>2.2</w:t>
      </w:r>
      <w:r w:rsidRPr="0087625D">
        <w:fldChar w:fldCharType="end"/>
      </w:r>
      <w:r w:rsidR="0046094A" w:rsidRPr="0087625D">
        <w:t xml:space="preserve">, having full visibility of the </w:t>
      </w:r>
      <w:ins w:id="146" w:author="Italo Busi" w:date="2021-06-15T17:44:00Z">
        <w:r w:rsidR="006F7F7A">
          <w:t xml:space="preserve">packet layer </w:t>
        </w:r>
      </w:ins>
      <w:del w:id="147" w:author="Italo Busi" w:date="2021-06-15T17:44:00Z">
        <w:r w:rsidR="0046094A" w:rsidRPr="0087625D" w:rsidDel="006F7F7A">
          <w:delText>underlying multi</w:delText>
        </w:r>
        <w:r w:rsidR="0046094A" w:rsidRPr="0087625D" w:rsidDel="006F7F7A">
          <w:noBreakHyphen/>
          <w:delText xml:space="preserve">layer </w:delText>
        </w:r>
      </w:del>
      <w:r w:rsidR="0046094A" w:rsidRPr="0087625D">
        <w:t>TE topology</w:t>
      </w:r>
      <w:ins w:id="148" w:author="Italo Busi" w:date="2021-06-15T17:44:00Z">
        <w:r w:rsidR="006F7F7A">
          <w:t xml:space="preserve"> and an abstract view of the underlay optical layer TE topology</w:t>
        </w:r>
      </w:ins>
      <w:r w:rsidR="0046094A" w:rsidRPr="0087625D">
        <w:t>.</w:t>
      </w:r>
    </w:p>
    <w:p w14:paraId="5FC473A1" w14:textId="27440DCC" w:rsidR="00A312AE" w:rsidRPr="00E74B5D" w:rsidRDefault="00A312AE" w:rsidP="00A312AE">
      <w:pPr>
        <w:rPr>
          <w:highlight w:val="yellow"/>
        </w:rPr>
      </w:pPr>
      <w:r w:rsidRPr="00030A70">
        <w:rPr>
          <w:highlight w:val="yellow"/>
        </w:rPr>
        <w:t xml:space="preserve">The MDSC needs to translate the L3VPN SLA requirements to </w:t>
      </w:r>
      <w:r w:rsidRPr="00E74B5D">
        <w:rPr>
          <w:highlight w:val="yellow"/>
        </w:rPr>
        <w:t>TE requirements and specific SR polic</w:t>
      </w:r>
      <w:r w:rsidR="009B2690">
        <w:rPr>
          <w:highlight w:val="yellow"/>
        </w:rPr>
        <w:t>ies</w:t>
      </w:r>
      <w:r w:rsidRPr="00E74B5D">
        <w:rPr>
          <w:highlight w:val="yellow"/>
        </w:rPr>
        <w:t>.</w:t>
      </w:r>
    </w:p>
    <w:p w14:paraId="36E7F280" w14:textId="07B8716D" w:rsidR="00E74B5D" w:rsidRDefault="00E74B5D" w:rsidP="002F557C">
      <w:r>
        <w:t xml:space="preserve">The MDSC needs to find </w:t>
      </w:r>
      <w:r w:rsidR="00B70255">
        <w:t xml:space="preserve">the </w:t>
      </w:r>
      <w:r w:rsidR="009B2690" w:rsidRPr="00050AE8">
        <w:rPr>
          <w:highlight w:val="yellow"/>
          <w:rPrChange w:id="149" w:author="Italo Busi" w:date="2021-06-11T19:30:00Z">
            <w:rPr/>
          </w:rPrChange>
        </w:rPr>
        <w:t>SR-TE path</w:t>
      </w:r>
      <w:del w:id="150" w:author="Italo Busi" w:date="2021-06-11T15:42:00Z">
        <w:r w:rsidR="009B2690" w:rsidRPr="00050AE8" w:rsidDel="005F4296">
          <w:rPr>
            <w:highlight w:val="yellow"/>
            <w:rPrChange w:id="151" w:author="Italo Busi" w:date="2021-06-11T19:30:00Z">
              <w:rPr/>
            </w:rPrChange>
          </w:rPr>
          <w:delText>-</w:delText>
        </w:r>
        <w:r w:rsidRPr="00050AE8" w:rsidDel="005F4296">
          <w:rPr>
            <w:highlight w:val="yellow"/>
            <w:rPrChange w:id="152" w:author="Italo Busi" w:date="2021-06-11T19:30:00Z">
              <w:rPr/>
            </w:rPrChange>
          </w:rPr>
          <w:delText xml:space="preserve"> </w:delText>
        </w:r>
      </w:del>
      <w:ins w:id="153" w:author="Italo Busi" w:date="2021-06-11T15:42:00Z">
        <w:r w:rsidR="005F4296" w:rsidRPr="00050AE8">
          <w:rPr>
            <w:highlight w:val="yellow"/>
            <w:rPrChange w:id="154" w:author="Italo Busi" w:date="2021-06-11T19:30:00Z">
              <w:rPr/>
            </w:rPrChange>
          </w:rPr>
          <w:t>s</w:t>
        </w:r>
        <w:r w:rsidR="005F4296">
          <w:t xml:space="preserve"> </w:t>
        </w:r>
      </w:ins>
      <w:r>
        <w:t>between PE13 (hub PE) and</w:t>
      </w:r>
      <w:r w:rsidR="00B70255">
        <w:t>, respectively,</w:t>
      </w:r>
      <w:r>
        <w:t xml:space="preserve"> PE23 and PE14 (spoke PEs) that meet the </w:t>
      </w:r>
      <w:r w:rsidR="00B70255">
        <w:t xml:space="preserve">L3VPN </w:t>
      </w:r>
      <w:r>
        <w:t>TE requirements.</w:t>
      </w:r>
    </w:p>
    <w:p w14:paraId="2F41D6D1" w14:textId="02EC8818" w:rsidR="00A15904" w:rsidRDefault="00A15904" w:rsidP="002F557C">
      <w:r>
        <w:t xml:space="preserve">For each </w:t>
      </w:r>
      <w:r w:rsidR="009B2690" w:rsidRPr="003D0755">
        <w:rPr>
          <w:highlight w:val="yellow"/>
        </w:rPr>
        <w:t>SR-TE path</w:t>
      </w:r>
      <w:r>
        <w:t xml:space="preserve"> required to support the L3VPN, it is possible that:</w:t>
      </w:r>
    </w:p>
    <w:p w14:paraId="1135A64B" w14:textId="472DAF2D" w:rsidR="00B70255" w:rsidRDefault="0003182F" w:rsidP="005F4296">
      <w:pPr>
        <w:pStyle w:val="RFCListNumbered"/>
        <w:numPr>
          <w:ilvl w:val="0"/>
          <w:numId w:val="64"/>
        </w:numPr>
      </w:pPr>
      <w:r>
        <w:t>A</w:t>
      </w:r>
      <w:r w:rsidR="00A15904">
        <w:t xml:space="preserve"> </w:t>
      </w:r>
      <w:r w:rsidR="009B2690" w:rsidRPr="003D0755">
        <w:rPr>
          <w:highlight w:val="yellow"/>
        </w:rPr>
        <w:t>SR-TE path</w:t>
      </w:r>
      <w:r w:rsidR="00B70255" w:rsidRPr="00B70255">
        <w:t xml:space="preserve"> that meets th</w:t>
      </w:r>
      <w:r>
        <w:t>e TE requirements already exist</w:t>
      </w:r>
      <w:r w:rsidR="00B70255" w:rsidRPr="00B70255">
        <w:t xml:space="preserve"> in the network</w:t>
      </w:r>
      <w:r w:rsidR="00B70255" w:rsidRPr="00A37F5E">
        <w:t>.</w:t>
      </w:r>
    </w:p>
    <w:p w14:paraId="6690757F" w14:textId="3EA61C81" w:rsidR="00B70255" w:rsidRDefault="0003182F" w:rsidP="005F4296">
      <w:pPr>
        <w:pStyle w:val="RFCListNumbered"/>
        <w:numPr>
          <w:ilvl w:val="0"/>
          <w:numId w:val="64"/>
        </w:numPr>
      </w:pPr>
      <w:r>
        <w:t>An</w:t>
      </w:r>
      <w:r w:rsidR="00A15904">
        <w:t xml:space="preserve"> existing</w:t>
      </w:r>
      <w:r w:rsidR="00B70255" w:rsidRPr="00B70255">
        <w:t xml:space="preserve"> </w:t>
      </w:r>
      <w:r w:rsidR="009B2690" w:rsidRPr="003D0755">
        <w:rPr>
          <w:highlight w:val="yellow"/>
        </w:rPr>
        <w:t>SR-TE path</w:t>
      </w:r>
      <w:r w:rsidR="00B70255" w:rsidRPr="00B70255">
        <w:t xml:space="preserve"> </w:t>
      </w:r>
      <w:r w:rsidR="00A15904">
        <w:t xml:space="preserve">could be modified (e.g., through </w:t>
      </w:r>
      <w:r w:rsidR="00A15904" w:rsidRPr="00B70255">
        <w:t>bandwidth</w:t>
      </w:r>
      <w:r w:rsidR="00A15904">
        <w:t xml:space="preserve"> increase) to meet</w:t>
      </w:r>
      <w:r w:rsidR="00B70255" w:rsidRPr="00B70255">
        <w:t xml:space="preserve"> the TE requirements</w:t>
      </w:r>
      <w:r w:rsidR="00A15904">
        <w:t>:</w:t>
      </w:r>
    </w:p>
    <w:p w14:paraId="6220C3DE" w14:textId="05A05277" w:rsidR="00B70255" w:rsidRDefault="00553A5D" w:rsidP="00050AE8">
      <w:pPr>
        <w:pStyle w:val="RFCListNumbered"/>
        <w:numPr>
          <w:ilvl w:val="1"/>
          <w:numId w:val="64"/>
        </w:numPr>
      </w:pPr>
      <w:r>
        <w:t xml:space="preserve">The </w:t>
      </w:r>
      <w:r w:rsidR="009B2690" w:rsidRPr="003D0755">
        <w:rPr>
          <w:highlight w:val="yellow"/>
        </w:rPr>
        <w:t>SR-TE path</w:t>
      </w:r>
      <w:r w:rsidR="009B2690">
        <w:t xml:space="preserve"> </w:t>
      </w:r>
      <w:r>
        <w:t xml:space="preserve">characteristics can be modified only in the </w:t>
      </w:r>
      <w:proofErr w:type="gramStart"/>
      <w:r>
        <w:t xml:space="preserve">packet  </w:t>
      </w:r>
      <w:r w:rsidR="00B70255" w:rsidRPr="00B70255">
        <w:t>la</w:t>
      </w:r>
      <w:r>
        <w:t>yer</w:t>
      </w:r>
      <w:proofErr w:type="gramEnd"/>
      <w:r>
        <w:t>.</w:t>
      </w:r>
    </w:p>
    <w:p w14:paraId="082BA993" w14:textId="59DC880D" w:rsidR="00B70255" w:rsidRDefault="00553A5D" w:rsidP="00050AE8">
      <w:pPr>
        <w:pStyle w:val="RFCListNumbered"/>
        <w:numPr>
          <w:ilvl w:val="1"/>
          <w:numId w:val="64"/>
        </w:numPr>
      </w:pPr>
      <w:r>
        <w:lastRenderedPageBreak/>
        <w:t xml:space="preserve">One or more </w:t>
      </w:r>
      <w:r w:rsidR="00B70255" w:rsidRPr="00B70255">
        <w:t xml:space="preserve">new </w:t>
      </w:r>
      <w:r>
        <w:t xml:space="preserve">underlay </w:t>
      </w:r>
      <w:r w:rsidR="00B70255" w:rsidRPr="00B70255">
        <w:t xml:space="preserve">Optical tunnels </w:t>
      </w:r>
      <w:r>
        <w:t>need to be setup to support the requeste</w:t>
      </w:r>
      <w:del w:id="155" w:author="Italo Busi" w:date="2021-06-15T17:46:00Z">
        <w:r w:rsidDel="006F7F7A">
          <w:delText>ste</w:delText>
        </w:r>
      </w:del>
      <w:r>
        <w:t xml:space="preserve">d changes of the overlay </w:t>
      </w:r>
      <w:r w:rsidR="009B2690" w:rsidRPr="003D0755">
        <w:rPr>
          <w:highlight w:val="yellow"/>
        </w:rPr>
        <w:t xml:space="preserve">SR-TE </w:t>
      </w:r>
      <w:proofErr w:type="gramStart"/>
      <w:r w:rsidR="009B2690" w:rsidRPr="003D0755">
        <w:rPr>
          <w:highlight w:val="yellow"/>
        </w:rPr>
        <w:t>paths</w:t>
      </w:r>
      <w:r w:rsidR="009B2690">
        <w:t xml:space="preserve"> </w:t>
      </w:r>
      <w:r>
        <w:t xml:space="preserve"> </w:t>
      </w:r>
      <w:r w:rsidR="00B70255" w:rsidRPr="00B70255">
        <w:t>(</w:t>
      </w:r>
      <w:proofErr w:type="gramEnd"/>
      <w:r w:rsidR="00B70255" w:rsidRPr="00B70255">
        <w:t>multi-layer involved)</w:t>
      </w:r>
      <w:r>
        <w:t>.</w:t>
      </w:r>
    </w:p>
    <w:p w14:paraId="6F41E826" w14:textId="72884B49" w:rsidR="00B70255" w:rsidRDefault="00B70255" w:rsidP="00050AE8">
      <w:pPr>
        <w:pStyle w:val="RFCListNumbered"/>
        <w:numPr>
          <w:ilvl w:val="0"/>
          <w:numId w:val="64"/>
        </w:numPr>
      </w:pPr>
      <w:r w:rsidRPr="00B70255">
        <w:t xml:space="preserve">A </w:t>
      </w:r>
      <w:r w:rsidR="00A15904">
        <w:t xml:space="preserve">new </w:t>
      </w:r>
      <w:r w:rsidR="009B2690" w:rsidRPr="003D0755">
        <w:rPr>
          <w:highlight w:val="yellow"/>
        </w:rPr>
        <w:t>SR-TE path</w:t>
      </w:r>
      <w:r w:rsidRPr="00B70255">
        <w:t xml:space="preserve"> needs to be setup</w:t>
      </w:r>
      <w:r>
        <w:t>:</w:t>
      </w:r>
    </w:p>
    <w:p w14:paraId="190541E9" w14:textId="00BD2AE4" w:rsidR="00B70255" w:rsidRDefault="00553A5D" w:rsidP="00050AE8">
      <w:pPr>
        <w:pStyle w:val="RFCListNumbered"/>
        <w:numPr>
          <w:ilvl w:val="1"/>
          <w:numId w:val="64"/>
        </w:numPr>
      </w:pPr>
      <w:r>
        <w:t xml:space="preserve">The new </w:t>
      </w:r>
      <w:r w:rsidR="009B2690" w:rsidRPr="003D0755">
        <w:rPr>
          <w:highlight w:val="yellow"/>
        </w:rPr>
        <w:t>SR-TE path</w:t>
      </w:r>
      <w:r>
        <w:t xml:space="preserve"> reuses existing underlay optical tunnels</w:t>
      </w:r>
      <w:r w:rsidR="00B70255">
        <w:t>;</w:t>
      </w:r>
    </w:p>
    <w:p w14:paraId="537F24B1" w14:textId="74231D01" w:rsidR="00B70255" w:rsidRPr="00A37F5E" w:rsidRDefault="00553A5D" w:rsidP="00050AE8">
      <w:pPr>
        <w:pStyle w:val="RFCListNumbered"/>
        <w:numPr>
          <w:ilvl w:val="1"/>
          <w:numId w:val="64"/>
        </w:numPr>
      </w:pPr>
      <w:r>
        <w:t xml:space="preserve">One or more </w:t>
      </w:r>
      <w:r w:rsidRPr="00B70255">
        <w:t xml:space="preserve">new </w:t>
      </w:r>
      <w:r>
        <w:t xml:space="preserve">underlay </w:t>
      </w:r>
      <w:r w:rsidRPr="00B70255">
        <w:t xml:space="preserve">Optical tunnels </w:t>
      </w:r>
      <w:r>
        <w:t>need to be setup to support the</w:t>
      </w:r>
      <w:r w:rsidRPr="00B70255">
        <w:t xml:space="preserve"> </w:t>
      </w:r>
      <w:r>
        <w:t xml:space="preserve">setup of the new </w:t>
      </w:r>
      <w:r w:rsidR="009B2690" w:rsidRPr="003D0755">
        <w:rPr>
          <w:highlight w:val="yellow"/>
        </w:rPr>
        <w:t xml:space="preserve">SR-TE </w:t>
      </w:r>
      <w:proofErr w:type="gramStart"/>
      <w:r w:rsidR="009B2690" w:rsidRPr="003D0755">
        <w:rPr>
          <w:highlight w:val="yellow"/>
        </w:rPr>
        <w:t>path</w:t>
      </w:r>
      <w:r w:rsidR="009B2690">
        <w:t xml:space="preserve"> </w:t>
      </w:r>
      <w:r w:rsidR="00B70255" w:rsidRPr="00B70255">
        <w:t xml:space="preserve"> (</w:t>
      </w:r>
      <w:proofErr w:type="gramEnd"/>
      <w:r w:rsidR="00B70255" w:rsidRPr="00B70255">
        <w:t>multi-layer involved)</w:t>
      </w:r>
      <w:r w:rsidR="00B70255">
        <w:t>.</w:t>
      </w:r>
    </w:p>
    <w:p w14:paraId="3D1F2FEB" w14:textId="003C40CC" w:rsidR="008E076C" w:rsidRDefault="00473AD7" w:rsidP="002F557C">
      <w:r w:rsidRPr="00050AE8">
        <w:t xml:space="preserve">For example, </w:t>
      </w:r>
      <w:r>
        <w:t xml:space="preserve">considering the L3VPN in </w:t>
      </w:r>
      <w:r>
        <w:fldChar w:fldCharType="begin"/>
      </w:r>
      <w:r>
        <w:instrText xml:space="preserve"> REF _Ref73979994 \r \h </w:instrText>
      </w:r>
      <w:r>
        <w:fldChar w:fldCharType="separate"/>
      </w:r>
      <w:r w:rsidR="0080054C">
        <w:t>Figure 4</w:t>
      </w:r>
      <w:r>
        <w:fldChar w:fldCharType="end"/>
      </w:r>
      <w:r>
        <w:t xml:space="preserve">, </w:t>
      </w:r>
      <w:r w:rsidR="008E076C">
        <w:t>the MDSC knows that:</w:t>
      </w:r>
    </w:p>
    <w:p w14:paraId="291BB099" w14:textId="6FB7F968" w:rsidR="00473AD7" w:rsidRDefault="00473AD7" w:rsidP="00050AE8">
      <w:pPr>
        <w:pStyle w:val="RFCListBullet"/>
      </w:pPr>
      <w:r>
        <w:t>a</w:t>
      </w:r>
      <w:r w:rsidR="00050AE8">
        <w:t>n</w:t>
      </w:r>
      <w:r>
        <w:t xml:space="preserve"> </w:t>
      </w:r>
      <w:r w:rsidR="009B2690" w:rsidRPr="003D0755">
        <w:rPr>
          <w:highlight w:val="yellow"/>
        </w:rPr>
        <w:t>SR-TE path</w:t>
      </w:r>
      <w:r w:rsidR="009B2690">
        <w:t xml:space="preserve"> </w:t>
      </w:r>
      <w:del w:id="156" w:author="Italo Busi" w:date="2021-06-22T17:15:00Z">
        <w:r w:rsidDel="00C57804">
          <w:delText xml:space="preserve"> </w:delText>
        </w:r>
      </w:del>
      <w:r>
        <w:t xml:space="preserve">between PE13 and PE14 already exists but have not enough bandwidth </w:t>
      </w:r>
      <w:r w:rsidR="008E076C">
        <w:t>to support the new L3VPN;</w:t>
      </w:r>
    </w:p>
    <w:p w14:paraId="1F1C86C4" w14:textId="29EF22C1" w:rsidR="008E076C" w:rsidRDefault="008E076C" w:rsidP="00050AE8">
      <w:pPr>
        <w:pStyle w:val="RFCListBullet"/>
      </w:pPr>
      <w:r>
        <w:t xml:space="preserve">the IP link between P16 and PE14 has not enough bandwidth to support increasing the bandwidth of that </w:t>
      </w:r>
      <w:r w:rsidR="009B2690" w:rsidRPr="003D0755">
        <w:rPr>
          <w:highlight w:val="yellow"/>
        </w:rPr>
        <w:t>SR-TE path</w:t>
      </w:r>
      <w:r>
        <w:t>;</w:t>
      </w:r>
    </w:p>
    <w:p w14:paraId="6B8173E5" w14:textId="0166BD1D" w:rsidR="008E076C" w:rsidRDefault="008E076C" w:rsidP="00050AE8">
      <w:pPr>
        <w:pStyle w:val="RFCListBullet"/>
      </w:pPr>
      <w:proofErr w:type="gramStart"/>
      <w:r>
        <w:t>it</w:t>
      </w:r>
      <w:proofErr w:type="gramEnd"/>
      <w:r>
        <w:t xml:space="preserve"> is possible to </w:t>
      </w:r>
      <w:r w:rsidR="0057004A">
        <w:t xml:space="preserve">setup a new underlay optical tunnel to increase the </w:t>
      </w:r>
      <w:r>
        <w:t>bandwidth of the IP link</w:t>
      </w:r>
      <w:r w:rsidR="0057004A">
        <w:t xml:space="preserve"> between P16 and PE14 to support increasing the bandwidth of that overlay</w:t>
      </w:r>
      <w:r w:rsidR="009B2690">
        <w:t xml:space="preserve"> SR-TE path</w:t>
      </w:r>
      <w:r>
        <w:t>.</w:t>
      </w:r>
    </w:p>
    <w:p w14:paraId="0B8180A6" w14:textId="752E5294" w:rsidR="008E076C" w:rsidRDefault="008E076C" w:rsidP="008E076C">
      <w:pPr>
        <w:rPr>
          <w:ins w:id="157" w:author="Italo Busi" w:date="2021-06-22T17:33:00Z"/>
          <w:i/>
          <w:highlight w:val="yellow"/>
        </w:rPr>
      </w:pPr>
      <w:r w:rsidRPr="00050AE8">
        <w:rPr>
          <w:b/>
          <w:i/>
          <w:highlight w:val="yellow"/>
        </w:rPr>
        <w:t>[Editor’s Note]</w:t>
      </w:r>
      <w:r w:rsidRPr="00050AE8">
        <w:rPr>
          <w:i/>
          <w:highlight w:val="yellow"/>
        </w:rPr>
        <w:t xml:space="preserve"> Further investigation is needed to understand how the MDSC could control the bandwidth of an SR-TE path.</w:t>
      </w:r>
    </w:p>
    <w:p w14:paraId="6D9C68E8" w14:textId="102012EB" w:rsidR="00C33342" w:rsidRDefault="00C33342" w:rsidP="008E076C">
      <w:pPr>
        <w:rPr>
          <w:ins w:id="158" w:author="Italo Busi" w:date="2021-06-22T17:33:00Z"/>
          <w:i/>
          <w:highlight w:val="yellow"/>
        </w:rPr>
      </w:pPr>
      <w:ins w:id="159" w:author="Italo Busi" w:date="2021-06-22T17:33:00Z">
        <w:r>
          <w:rPr>
            <w:i/>
            <w:highlight w:val="yellow"/>
          </w:rPr>
          <w:t>Regarding SR-TE path and bandwidth, two options.</w:t>
        </w:r>
      </w:ins>
    </w:p>
    <w:p w14:paraId="32A8C87C" w14:textId="62CCF39A" w:rsidR="00C33342" w:rsidRPr="00C33342" w:rsidRDefault="00C33342" w:rsidP="008E076C">
      <w:pPr>
        <w:rPr>
          <w:ins w:id="160" w:author="Italo Busi" w:date="2021-06-22T17:34:00Z"/>
          <w:i/>
          <w:highlight w:val="yellow"/>
        </w:rPr>
      </w:pPr>
      <w:ins w:id="161" w:author="Italo Busi" w:date="2021-06-22T17:34:00Z">
        <w:r w:rsidRPr="00C33342">
          <w:rPr>
            <w:i/>
            <w:highlight w:val="yellow"/>
          </w:rPr>
          <w:t>Option 1</w:t>
        </w:r>
      </w:ins>
      <w:ins w:id="162" w:author="Italo Busi" w:date="2021-06-22T17:37:00Z">
        <w:r w:rsidRPr="00C33342">
          <w:rPr>
            <w:i/>
            <w:highlight w:val="yellow"/>
          </w:rPr>
          <w:t>:</w:t>
        </w:r>
      </w:ins>
      <w:ins w:id="163" w:author="Italo Busi" w:date="2021-06-22T17:34:00Z">
        <w:r w:rsidRPr="00172E45">
          <w:rPr>
            <w:i/>
            <w:highlight w:val="yellow"/>
          </w:rPr>
          <w:t xml:space="preserve"> have an ad-hoc SR-TE path model (e.g., </w:t>
        </w:r>
      </w:ins>
      <w:ins w:id="164" w:author="Italo Busi" w:date="2021-06-22T17:38:00Z">
        <w:r w:rsidRPr="00C33342">
          <w:rPr>
            <w:i/>
            <w:highlight w:val="yellow"/>
            <w:rPrChange w:id="165" w:author="Italo Busi" w:date="2021-06-22T17:38:00Z">
              <w:rPr>
                <w:i/>
              </w:rPr>
            </w:rPrChange>
          </w:rPr>
          <w:t>draft-</w:t>
        </w:r>
        <w:proofErr w:type="spellStart"/>
        <w:r w:rsidRPr="00C33342">
          <w:rPr>
            <w:i/>
            <w:highlight w:val="yellow"/>
            <w:rPrChange w:id="166" w:author="Italo Busi" w:date="2021-06-22T17:38:00Z">
              <w:rPr>
                <w:i/>
              </w:rPr>
            </w:rPrChange>
          </w:rPr>
          <w:t>ietf</w:t>
        </w:r>
        <w:proofErr w:type="spellEnd"/>
        <w:r w:rsidRPr="00C33342">
          <w:rPr>
            <w:i/>
            <w:highlight w:val="yellow"/>
            <w:rPrChange w:id="167" w:author="Italo Busi" w:date="2021-06-22T17:38:00Z">
              <w:rPr>
                <w:i/>
              </w:rPr>
            </w:rPrChange>
          </w:rPr>
          <w:t>-spring-</w:t>
        </w:r>
        <w:proofErr w:type="spellStart"/>
        <w:r w:rsidRPr="00C33342">
          <w:rPr>
            <w:i/>
            <w:highlight w:val="yellow"/>
            <w:rPrChange w:id="168" w:author="Italo Busi" w:date="2021-06-22T17:38:00Z">
              <w:rPr>
                <w:i/>
              </w:rPr>
            </w:rPrChange>
          </w:rPr>
          <w:t>sr</w:t>
        </w:r>
        <w:proofErr w:type="spellEnd"/>
        <w:r w:rsidRPr="00C33342">
          <w:rPr>
            <w:i/>
            <w:highlight w:val="yellow"/>
            <w:rPrChange w:id="169" w:author="Italo Busi" w:date="2021-06-22T17:38:00Z">
              <w:rPr>
                <w:i/>
              </w:rPr>
            </w:rPrChange>
          </w:rPr>
          <w:t>-policy-yang)</w:t>
        </w:r>
      </w:ins>
    </w:p>
    <w:p w14:paraId="39827AFE" w14:textId="7197E397" w:rsidR="00C33342" w:rsidRDefault="00C33342" w:rsidP="008E076C">
      <w:pPr>
        <w:rPr>
          <w:ins w:id="170" w:author="Italo Busi" w:date="2021-06-22T17:35:00Z"/>
          <w:i/>
          <w:highlight w:val="yellow"/>
        </w:rPr>
      </w:pPr>
      <w:ins w:id="171" w:author="Italo Busi" w:date="2021-06-22T17:34:00Z">
        <w:r>
          <w:rPr>
            <w:i/>
            <w:highlight w:val="yellow"/>
          </w:rPr>
          <w:t>Option 2</w:t>
        </w:r>
      </w:ins>
      <w:ins w:id="172" w:author="Italo Busi" w:date="2021-06-22T17:37:00Z">
        <w:r>
          <w:rPr>
            <w:i/>
            <w:highlight w:val="yellow"/>
          </w:rPr>
          <w:t>:</w:t>
        </w:r>
      </w:ins>
      <w:ins w:id="173" w:author="Italo Busi" w:date="2021-06-22T17:34:00Z">
        <w:r>
          <w:rPr>
            <w:i/>
            <w:highlight w:val="yellow"/>
          </w:rPr>
          <w:t xml:space="preserve"> is to rely on the generic TE tunnel model, defined in [TE-TUNNEL] with SR-TE technology-specific augmentation, to be defined.</w:t>
        </w:r>
      </w:ins>
    </w:p>
    <w:p w14:paraId="0C381DE8" w14:textId="22D8FA87" w:rsidR="00C33342" w:rsidRPr="00C33342" w:rsidRDefault="00C33342" w:rsidP="008E076C">
      <w:pPr>
        <w:rPr>
          <w:ins w:id="174" w:author="Italo Busi" w:date="2021-06-22T17:33:00Z"/>
          <w:i/>
          <w:highlight w:val="yellow"/>
        </w:rPr>
      </w:pPr>
      <w:ins w:id="175" w:author="Italo Busi" w:date="2021-06-22T17:35:00Z">
        <w:r w:rsidRPr="00C33342">
          <w:rPr>
            <w:i/>
            <w:highlight w:val="yellow"/>
          </w:rPr>
          <w:t xml:space="preserve">In this case the </w:t>
        </w:r>
        <w:r w:rsidRPr="00C33342">
          <w:rPr>
            <w:i/>
            <w:highlight w:val="yellow"/>
            <w:rPrChange w:id="176" w:author="Italo Busi" w:date="2021-06-22T17:37:00Z">
              <w:rPr>
                <w:highlight w:val="yellow"/>
              </w:rPr>
            </w:rPrChange>
          </w:rPr>
          <w:t>SR-TE path</w:t>
        </w:r>
        <w:r w:rsidRPr="00C33342">
          <w:rPr>
            <w:i/>
            <w:highlight w:val="yellow"/>
            <w:rPrChange w:id="177" w:author="Italo Busi" w:date="2021-06-22T17:37:00Z">
              <w:rPr/>
            </w:rPrChange>
          </w:rPr>
          <w:t xml:space="preserve"> </w:t>
        </w:r>
        <w:r w:rsidRPr="00C33342">
          <w:rPr>
            <w:i/>
            <w:highlight w:val="yellow"/>
            <w:rPrChange w:id="178" w:author="Italo Busi" w:date="2021-06-22T17:37:00Z">
              <w:rPr/>
            </w:rPrChange>
          </w:rPr>
          <w:t xml:space="preserve">between PE13 and PE14, as well as the SR-TE path in the reverse direction (between PE14 and PE13) are </w:t>
        </w:r>
      </w:ins>
      <w:ins w:id="179" w:author="Italo Busi" w:date="2021-06-22T17:36:00Z">
        <w:r w:rsidRPr="00C33342">
          <w:rPr>
            <w:i/>
            <w:highlight w:val="yellow"/>
            <w:rPrChange w:id="180" w:author="Italo Busi" w:date="2021-06-22T17:37:00Z">
              <w:rPr/>
            </w:rPrChange>
          </w:rPr>
          <w:t>reported by the P-PNC to the MDSC</w:t>
        </w:r>
      </w:ins>
      <w:ins w:id="181" w:author="Italo Busi" w:date="2021-06-22T17:35:00Z">
        <w:r w:rsidRPr="00C33342">
          <w:rPr>
            <w:i/>
            <w:highlight w:val="yellow"/>
            <w:rPrChange w:id="182" w:author="Italo Busi" w:date="2021-06-22T17:37:00Z">
              <w:rPr/>
            </w:rPrChange>
          </w:rPr>
          <w:t xml:space="preserve"> as paths within a TE tunnel instance. The </w:t>
        </w:r>
      </w:ins>
      <w:ins w:id="183" w:author="Italo Busi" w:date="2021-06-22T17:36:00Z">
        <w:r w:rsidRPr="00C33342">
          <w:rPr>
            <w:i/>
            <w:highlight w:val="yellow"/>
            <w:rPrChange w:id="184" w:author="Italo Busi" w:date="2021-06-22T17:37:00Z">
              <w:rPr/>
            </w:rPrChange>
          </w:rPr>
          <w:t>bandwidth</w:t>
        </w:r>
      </w:ins>
      <w:ins w:id="185" w:author="Italo Busi" w:date="2021-06-22T17:35:00Z">
        <w:r w:rsidRPr="00C33342">
          <w:rPr>
            <w:i/>
            <w:highlight w:val="yellow"/>
            <w:rPrChange w:id="186" w:author="Italo Busi" w:date="2021-06-22T17:37:00Z">
              <w:rPr/>
            </w:rPrChange>
          </w:rPr>
          <w:t xml:space="preserve"> </w:t>
        </w:r>
      </w:ins>
      <w:ins w:id="187" w:author="Italo Busi" w:date="2021-06-22T17:36:00Z">
        <w:r w:rsidRPr="00C33342">
          <w:rPr>
            <w:i/>
            <w:highlight w:val="yellow"/>
            <w:rPrChange w:id="188" w:author="Italo Busi" w:date="2021-06-22T17:37:00Z">
              <w:rPr/>
            </w:rPrChange>
          </w:rPr>
          <w:t>of the path/tunnel represents the bandwidth of these SR-TE path.</w:t>
        </w:r>
      </w:ins>
    </w:p>
    <w:p w14:paraId="7FE7F494" w14:textId="0F9FE1AF" w:rsidR="00C57804" w:rsidRPr="00172E45" w:rsidRDefault="00C57804" w:rsidP="008E076C">
      <w:pPr>
        <w:rPr>
          <w:ins w:id="189" w:author="Italo Busi" w:date="2021-06-22T17:28:00Z"/>
          <w:i/>
          <w:highlight w:val="yellow"/>
          <w:rPrChange w:id="190" w:author="Italo Busi" w:date="2021-06-22T17:40:00Z">
            <w:rPr>
              <w:ins w:id="191" w:author="Italo Busi" w:date="2021-06-22T17:28:00Z"/>
              <w:highlight w:val="yellow"/>
            </w:rPr>
          </w:rPrChange>
        </w:rPr>
      </w:pPr>
      <w:ins w:id="192" w:author="Italo Busi" w:date="2021-06-22T17:27:00Z">
        <w:r w:rsidRPr="00172E45">
          <w:rPr>
            <w:i/>
            <w:highlight w:val="yellow"/>
            <w:rPrChange w:id="193" w:author="Italo Busi" w:date="2021-06-22T17:40:00Z">
              <w:rPr>
                <w:highlight w:val="yellow"/>
              </w:rPr>
            </w:rPrChange>
          </w:rPr>
          <w:t>The P-PNC reports the available bandwidth on the IP links, including the IP link between P16 and PE14, using the SR-TE topology model, defined in draft-</w:t>
        </w:r>
        <w:proofErr w:type="spellStart"/>
        <w:r w:rsidRPr="00172E45">
          <w:rPr>
            <w:i/>
            <w:highlight w:val="yellow"/>
            <w:rPrChange w:id="194" w:author="Italo Busi" w:date="2021-06-22T17:40:00Z">
              <w:rPr/>
            </w:rPrChange>
          </w:rPr>
          <w:t>ietf</w:t>
        </w:r>
        <w:proofErr w:type="spellEnd"/>
        <w:r w:rsidRPr="00172E45">
          <w:rPr>
            <w:i/>
            <w:highlight w:val="yellow"/>
            <w:rPrChange w:id="195" w:author="Italo Busi" w:date="2021-06-22T17:40:00Z">
              <w:rPr/>
            </w:rPrChange>
          </w:rPr>
          <w:t>-teas-yang-</w:t>
        </w:r>
        <w:proofErr w:type="spellStart"/>
        <w:r w:rsidRPr="00172E45">
          <w:rPr>
            <w:i/>
            <w:highlight w:val="yellow"/>
            <w:rPrChange w:id="196" w:author="Italo Busi" w:date="2021-06-22T17:40:00Z">
              <w:rPr/>
            </w:rPrChange>
          </w:rPr>
          <w:t>sr</w:t>
        </w:r>
        <w:proofErr w:type="spellEnd"/>
        <w:r w:rsidRPr="00172E45">
          <w:rPr>
            <w:i/>
            <w:highlight w:val="yellow"/>
            <w:rPrChange w:id="197" w:author="Italo Busi" w:date="2021-06-22T17:40:00Z">
              <w:rPr/>
            </w:rPrChange>
          </w:rPr>
          <w:t>-</w:t>
        </w:r>
        <w:proofErr w:type="spellStart"/>
        <w:r w:rsidRPr="00172E45">
          <w:rPr>
            <w:i/>
            <w:highlight w:val="yellow"/>
            <w:rPrChange w:id="198" w:author="Italo Busi" w:date="2021-06-22T17:40:00Z">
              <w:rPr/>
            </w:rPrChange>
          </w:rPr>
          <w:t>te</w:t>
        </w:r>
        <w:proofErr w:type="spellEnd"/>
        <w:r w:rsidRPr="00172E45">
          <w:rPr>
            <w:i/>
            <w:highlight w:val="yellow"/>
            <w:rPrChange w:id="199" w:author="Italo Busi" w:date="2021-06-22T17:40:00Z">
              <w:rPr/>
            </w:rPrChange>
          </w:rPr>
          <w:t>-topo.</w:t>
        </w:r>
      </w:ins>
    </w:p>
    <w:p w14:paraId="66CD409D" w14:textId="02DFBD3C" w:rsidR="00C33342" w:rsidRPr="00C57804" w:rsidRDefault="00C57804" w:rsidP="00172E45">
      <w:pPr>
        <w:rPr>
          <w:highlight w:val="yellow"/>
          <w:rPrChange w:id="200" w:author="Italo Busi" w:date="2021-06-22T17:28:00Z">
            <w:rPr>
              <w:i/>
              <w:highlight w:val="yellow"/>
            </w:rPr>
          </w:rPrChange>
        </w:rPr>
      </w:pPr>
      <w:ins w:id="201" w:author="Italo Busi" w:date="2021-06-22T17:28:00Z">
        <w:r w:rsidRPr="00172E45">
          <w:rPr>
            <w:i/>
            <w:highlight w:val="yellow"/>
            <w:rPrChange w:id="202" w:author="Italo Busi" w:date="2021-06-22T17:41:00Z">
              <w:rPr>
                <w:highlight w:val="yellow"/>
              </w:rPr>
            </w:rPrChange>
          </w:rPr>
          <w:t>MDSC can request the O-PNC, using the PC RPC</w:t>
        </w:r>
      </w:ins>
      <w:ins w:id="203" w:author="Italo Busi" w:date="2021-06-22T17:29:00Z">
        <w:r w:rsidRPr="00172E45">
          <w:rPr>
            <w:i/>
            <w:highlight w:val="yellow"/>
            <w:rPrChange w:id="204" w:author="Italo Busi" w:date="2021-06-22T17:41:00Z">
              <w:rPr>
                <w:highlight w:val="yellow"/>
              </w:rPr>
            </w:rPrChange>
          </w:rPr>
          <w:t>, defined in [PATH-COMPUTE]</w:t>
        </w:r>
      </w:ins>
      <w:ins w:id="205" w:author="Italo Busi" w:date="2021-06-22T17:28:00Z">
        <w:r w:rsidRPr="00172E45">
          <w:rPr>
            <w:i/>
            <w:highlight w:val="yellow"/>
            <w:rPrChange w:id="206" w:author="Italo Busi" w:date="2021-06-22T17:41:00Z">
              <w:rPr>
                <w:highlight w:val="yellow"/>
              </w:rPr>
            </w:rPrChange>
          </w:rPr>
          <w:t xml:space="preserve">, whether it is possible to setup a new optical tunnel </w:t>
        </w:r>
      </w:ins>
      <w:ins w:id="207" w:author="Italo Busi" w:date="2021-06-22T17:29:00Z">
        <w:r w:rsidRPr="00172E45">
          <w:rPr>
            <w:i/>
            <w:highlight w:val="yellow"/>
            <w:rPrChange w:id="208" w:author="Italo Busi" w:date="2021-06-22T17:41:00Z">
              <w:rPr>
                <w:highlight w:val="yellow"/>
              </w:rPr>
            </w:rPrChange>
          </w:rPr>
          <w:t>between</w:t>
        </w:r>
      </w:ins>
      <w:ins w:id="209" w:author="Italo Busi" w:date="2021-06-22T17:28:00Z">
        <w:r w:rsidRPr="00172E45">
          <w:rPr>
            <w:i/>
            <w:highlight w:val="yellow"/>
            <w:rPrChange w:id="210" w:author="Italo Busi" w:date="2021-06-22T17:41:00Z">
              <w:rPr>
                <w:highlight w:val="yellow"/>
              </w:rPr>
            </w:rPrChange>
          </w:rPr>
          <w:t xml:space="preserve"> </w:t>
        </w:r>
      </w:ins>
      <w:ins w:id="211" w:author="Italo Busi" w:date="2021-06-22T17:29:00Z">
        <w:r w:rsidRPr="00172E45">
          <w:rPr>
            <w:i/>
            <w:highlight w:val="yellow"/>
            <w:rPrChange w:id="212" w:author="Italo Busi" w:date="2021-06-22T17:41:00Z">
              <w:rPr>
                <w:highlight w:val="yellow"/>
              </w:rPr>
            </w:rPrChange>
          </w:rPr>
          <w:t xml:space="preserve">P16 and PE14. </w:t>
        </w:r>
      </w:ins>
      <w:ins w:id="213" w:author="Italo Busi" w:date="2021-06-22T17:30:00Z">
        <w:r w:rsidRPr="00172E45">
          <w:rPr>
            <w:i/>
            <w:highlight w:val="yellow"/>
            <w:rPrChange w:id="214" w:author="Italo Busi" w:date="2021-06-22T17:41:00Z">
              <w:rPr>
                <w:highlight w:val="yellow"/>
              </w:rPr>
            </w:rPrChange>
          </w:rPr>
          <w:t>Need to check if OTN and/or WDM technology-specific extensions are required.</w:t>
        </w:r>
      </w:ins>
      <w:ins w:id="215" w:author="Italo Busi" w:date="2021-06-22T17:32:00Z">
        <w:r w:rsidR="00C33342" w:rsidRPr="00172E45">
          <w:rPr>
            <w:i/>
            <w:highlight w:val="yellow"/>
            <w:rPrChange w:id="216" w:author="Italo Busi" w:date="2021-06-22T17:41:00Z">
              <w:rPr>
                <w:highlight w:val="yellow"/>
              </w:rPr>
            </w:rPrChange>
          </w:rPr>
          <w:t xml:space="preserve"> The dimensioning of the underlay </w:t>
        </w:r>
        <w:r w:rsidR="00C33342" w:rsidRPr="00172E45">
          <w:rPr>
            <w:i/>
            <w:highlight w:val="yellow"/>
            <w:rPrChange w:id="217" w:author="Italo Busi" w:date="2021-06-22T17:41:00Z">
              <w:rPr>
                <w:highlight w:val="yellow"/>
              </w:rPr>
            </w:rPrChange>
          </w:rPr>
          <w:lastRenderedPageBreak/>
          <w:t>optical tunnel is decided by the MDSC based on its multi-layer optimization policy</w:t>
        </w:r>
      </w:ins>
      <w:ins w:id="218" w:author="Italo Busi" w:date="2021-06-22T17:33:00Z">
        <w:r w:rsidR="00C33342">
          <w:rPr>
            <w:highlight w:val="yellow"/>
          </w:rPr>
          <w:t>.</w:t>
        </w:r>
      </w:ins>
    </w:p>
    <w:p w14:paraId="0D4E2F84" w14:textId="30EB5BD8" w:rsidR="008E076C" w:rsidRDefault="008E076C" w:rsidP="002F557C">
      <w:r>
        <w:t>The MDSC discovers the bandwidth of all the IP Links</w:t>
      </w:r>
      <w:r w:rsidR="0057004A">
        <w:t xml:space="preserve">, including the </w:t>
      </w:r>
      <w:proofErr w:type="gramStart"/>
      <w:r w:rsidR="0057004A">
        <w:t>link</w:t>
      </w:r>
      <w:proofErr w:type="gramEnd"/>
      <w:ins w:id="219" w:author="Italo Busi" w:date="2021-06-15T17:51:00Z">
        <w:r w:rsidR="00847C1A">
          <w:t xml:space="preserve"> between P16 and PE14</w:t>
        </w:r>
      </w:ins>
      <w:r w:rsidR="0057004A">
        <w:t>,</w:t>
      </w:r>
      <w:r>
        <w:t xml:space="preserve"> as </w:t>
      </w:r>
      <w:r w:rsidR="0057004A">
        <w:t xml:space="preserve">described in section </w:t>
      </w:r>
      <w:r w:rsidR="0057004A">
        <w:fldChar w:fldCharType="begin"/>
      </w:r>
      <w:r w:rsidR="0057004A">
        <w:instrText xml:space="preserve"> REF _Ref73987188 \r \h \t</w:instrText>
      </w:r>
      <w:r w:rsidR="0057004A">
        <w:fldChar w:fldCharType="separate"/>
      </w:r>
      <w:r w:rsidR="0080054C">
        <w:t>4.1</w:t>
      </w:r>
      <w:r w:rsidR="0057004A">
        <w:fldChar w:fldCharType="end"/>
      </w:r>
      <w:r w:rsidR="0057004A">
        <w:t>.</w:t>
      </w:r>
    </w:p>
    <w:p w14:paraId="3D938A82" w14:textId="79A1096C" w:rsidR="008E076C" w:rsidRPr="003D0755" w:rsidRDefault="008E076C" w:rsidP="008E076C">
      <w:r w:rsidRPr="003D0755">
        <w:t>MDSC can use the path computation YANG model, defined in [PATH-COMPUTE], to request the O-PNC</w:t>
      </w:r>
      <w:r w:rsidR="0057004A" w:rsidRPr="003D0755">
        <w:t>1</w:t>
      </w:r>
      <w:r w:rsidRPr="003D0755">
        <w:t xml:space="preserve"> to perform the path computation of the optical tunnel</w:t>
      </w:r>
      <w:r w:rsidR="0057004A">
        <w:t xml:space="preserve"> that could be used to increase the bandwidth of the IP link between P16 and PE14</w:t>
      </w:r>
      <w:r w:rsidRPr="003D0755">
        <w:t>.</w:t>
      </w:r>
    </w:p>
    <w:p w14:paraId="67C92E5E" w14:textId="489824EE" w:rsidR="00847C1A" w:rsidRPr="003D0755" w:rsidRDefault="00847C1A" w:rsidP="00847C1A">
      <w:pPr>
        <w:rPr>
          <w:ins w:id="220" w:author="Italo Busi" w:date="2021-06-15T17:54:00Z"/>
          <w:i/>
        </w:rPr>
      </w:pPr>
      <w:ins w:id="221" w:author="Italo Busi" w:date="2021-06-15T17:54:00Z">
        <w:r w:rsidRPr="003D0755">
          <w:rPr>
            <w:b/>
            <w:i/>
            <w:highlight w:val="yellow"/>
          </w:rPr>
          <w:t>[Editor’s Note]</w:t>
        </w:r>
        <w:r w:rsidRPr="003D0755">
          <w:rPr>
            <w:i/>
            <w:highlight w:val="yellow"/>
          </w:rPr>
          <w:t xml:space="preserve"> </w:t>
        </w:r>
        <w:r>
          <w:rPr>
            <w:i/>
            <w:highlight w:val="yellow"/>
          </w:rPr>
          <w:t>Clarify that the IP link bandwidth increase can be done either by LAG or by ECMP. Both options are valid and widely deployed and more or less the same from POI perspective</w:t>
        </w:r>
        <w:r w:rsidRPr="003D0755">
          <w:rPr>
            <w:i/>
            <w:highlight w:val="yellow"/>
          </w:rPr>
          <w:t>.</w:t>
        </w:r>
      </w:ins>
    </w:p>
    <w:p w14:paraId="60358500" w14:textId="4A943EBE" w:rsidR="008E076C" w:rsidRPr="003D0755" w:rsidRDefault="008E076C" w:rsidP="00847C1A">
      <w:pPr>
        <w:rPr>
          <w:i/>
        </w:rPr>
      </w:pPr>
      <w:r w:rsidRPr="003D0755">
        <w:rPr>
          <w:b/>
          <w:i/>
          <w:highlight w:val="yellow"/>
        </w:rPr>
        <w:t>[Editor’s Note]</w:t>
      </w:r>
      <w:r w:rsidRPr="003D0755">
        <w:rPr>
          <w:i/>
          <w:highlight w:val="yellow"/>
        </w:rPr>
        <w:t xml:space="preserve"> Check for technology-specific extensions of the path computation YANG model.</w:t>
      </w:r>
    </w:p>
    <w:p w14:paraId="4826A810" w14:textId="38C89400" w:rsidR="008E076C" w:rsidRDefault="0057004A" w:rsidP="002F557C">
      <w:r>
        <w:t>The MDSC would therefore</w:t>
      </w:r>
      <w:r w:rsidR="00050AE8">
        <w:t xml:space="preserve"> request</w:t>
      </w:r>
      <w:r>
        <w:t>:</w:t>
      </w:r>
    </w:p>
    <w:p w14:paraId="1C14458F" w14:textId="021CA7B4" w:rsidR="0057004A" w:rsidRDefault="0057004A" w:rsidP="0057004A">
      <w:pPr>
        <w:pStyle w:val="RFCListBullet"/>
      </w:pPr>
      <w:r>
        <w:t>the O-PNC1 to setup a new optical tunnel between the ROADMs connected to P16 and PE14;</w:t>
      </w:r>
    </w:p>
    <w:p w14:paraId="00DFEBF8" w14:textId="51BA5FB6" w:rsidR="0057004A" w:rsidRDefault="0057004A" w:rsidP="0057004A">
      <w:pPr>
        <w:pStyle w:val="RFCListBullet"/>
      </w:pPr>
      <w:r>
        <w:t xml:space="preserve">the P-PNC1 to update the </w:t>
      </w:r>
      <w:del w:id="222" w:author="Italo Busi" w:date="2021-06-15T17:56:00Z">
        <w:r w:rsidDel="00847C1A">
          <w:delText xml:space="preserve">LAG </w:delText>
        </w:r>
      </w:del>
      <w:r>
        <w:t xml:space="preserve">configuration of the </w:t>
      </w:r>
      <w:ins w:id="223" w:author="Italo Busi" w:date="2021-06-15T17:56:00Z">
        <w:r w:rsidR="00847C1A">
          <w:t xml:space="preserve">existing </w:t>
        </w:r>
      </w:ins>
      <w:r>
        <w:t>IP link</w:t>
      </w:r>
      <w:ins w:id="224" w:author="Italo Busi" w:date="2021-06-15T17:56:00Z">
        <w:r w:rsidR="00847C1A">
          <w:t>, in case of LAG, or configure a new IP link, in case of ECMP,</w:t>
        </w:r>
      </w:ins>
      <w:r>
        <w:t xml:space="preserve"> between P16 and PE14;</w:t>
      </w:r>
    </w:p>
    <w:p w14:paraId="355B5162" w14:textId="4677D64F" w:rsidR="0057004A" w:rsidRDefault="00050AE8" w:rsidP="0057004A">
      <w:pPr>
        <w:pStyle w:val="RFCListBullet"/>
      </w:pPr>
      <w:proofErr w:type="gramStart"/>
      <w:r>
        <w:t>the</w:t>
      </w:r>
      <w:proofErr w:type="gramEnd"/>
      <w:r w:rsidRPr="003D0755">
        <w:t xml:space="preserve"> </w:t>
      </w:r>
      <w:r w:rsidR="0046094A" w:rsidRPr="003D0755">
        <w:t>P-PNC1 to</w:t>
      </w:r>
      <w:r w:rsidR="0046094A">
        <w:t xml:space="preserve"> </w:t>
      </w:r>
      <w:r w:rsidR="0057004A">
        <w:t xml:space="preserve">update the bandwidth of the selected </w:t>
      </w:r>
      <w:r w:rsidRPr="003D0755">
        <w:rPr>
          <w:highlight w:val="yellow"/>
        </w:rPr>
        <w:t>SR</w:t>
      </w:r>
      <w:r w:rsidRPr="003D0755">
        <w:rPr>
          <w:highlight w:val="yellow"/>
        </w:rPr>
        <w:noBreakHyphen/>
        <w:t>TE path</w:t>
      </w:r>
      <w:r w:rsidR="0057004A">
        <w:t xml:space="preserve"> between PE13 and PE14.</w:t>
      </w:r>
    </w:p>
    <w:p w14:paraId="00714BE8" w14:textId="7E655CDA" w:rsidR="008E076C" w:rsidRDefault="008E076C" w:rsidP="008E076C">
      <w:pPr>
        <w:rPr>
          <w:ins w:id="225" w:author="Italo Busi" w:date="2021-06-22T17:42:00Z"/>
          <w:i/>
          <w:highlight w:val="yellow"/>
        </w:rPr>
      </w:pPr>
      <w:r w:rsidRPr="00050AE8">
        <w:rPr>
          <w:b/>
          <w:i/>
          <w:highlight w:val="yellow"/>
        </w:rPr>
        <w:t>[Editor’s Note]</w:t>
      </w:r>
      <w:r w:rsidRPr="00050AE8">
        <w:rPr>
          <w:i/>
          <w:highlight w:val="yellow"/>
        </w:rPr>
        <w:t xml:space="preserve"> Further investigation is needed to understand how the MDSC can </w:t>
      </w:r>
      <w:r w:rsidR="00050AE8">
        <w:rPr>
          <w:i/>
          <w:highlight w:val="yellow"/>
        </w:rPr>
        <w:t xml:space="preserve">request the P-PNC to </w:t>
      </w:r>
      <w:r w:rsidRPr="00050AE8">
        <w:rPr>
          <w:i/>
          <w:highlight w:val="yellow"/>
        </w:rPr>
        <w:t xml:space="preserve">modify the bandwidth </w:t>
      </w:r>
      <w:r w:rsidR="00F5752E">
        <w:rPr>
          <w:i/>
          <w:highlight w:val="yellow"/>
        </w:rPr>
        <w:t>used by</w:t>
      </w:r>
      <w:r w:rsidR="00F5752E" w:rsidRPr="00050AE8">
        <w:rPr>
          <w:i/>
          <w:highlight w:val="yellow"/>
        </w:rPr>
        <w:t xml:space="preserve"> </w:t>
      </w:r>
      <w:r w:rsidRPr="00050AE8">
        <w:rPr>
          <w:i/>
          <w:highlight w:val="yellow"/>
        </w:rPr>
        <w:t>an SR-TE path.</w:t>
      </w:r>
    </w:p>
    <w:p w14:paraId="5C6B4C2F" w14:textId="215DFEE9" w:rsidR="00172E45" w:rsidRDefault="00172E45" w:rsidP="008E076C">
      <w:pPr>
        <w:rPr>
          <w:ins w:id="226" w:author="Italo Busi" w:date="2021-06-22T17:45:00Z"/>
          <w:i/>
          <w:highlight w:val="yellow"/>
        </w:rPr>
      </w:pPr>
      <w:ins w:id="227" w:author="Italo Busi" w:date="2021-06-22T17:42:00Z">
        <w:r w:rsidRPr="00172E45">
          <w:rPr>
            <w:i/>
            <w:highlight w:val="yellow"/>
            <w:rPrChange w:id="228" w:author="Italo Busi" w:date="2021-06-22T17:42:00Z">
              <w:rPr>
                <w:b/>
                <w:i/>
                <w:highlight w:val="yellow"/>
              </w:rPr>
            </w:rPrChange>
          </w:rPr>
          <w:t>MDSC re</w:t>
        </w:r>
        <w:r>
          <w:rPr>
            <w:i/>
            <w:highlight w:val="yellow"/>
          </w:rPr>
          <w:t>quests the O-PNC to setup a new optical tunnel between the ROADMs connected to P1</w:t>
        </w:r>
      </w:ins>
      <w:ins w:id="229" w:author="Italo Busi" w:date="2021-06-22T17:43:00Z">
        <w:r>
          <w:rPr>
            <w:i/>
            <w:highlight w:val="yellow"/>
          </w:rPr>
          <w:t>6 and PE14 using either [OTN-TUNNEL] or [WSON-TUNNEL] or [FLEXI-GRID-MEDIA-CHANNEL] model depending on the underlying optical technology. MDSC also configures the [CLIENT-SIGNAL] on the access links between the ROADM and the routers.</w:t>
        </w:r>
      </w:ins>
    </w:p>
    <w:p w14:paraId="2E08FBA6" w14:textId="76CA8ECD" w:rsidR="00172E45" w:rsidRDefault="00172E45" w:rsidP="008E076C">
      <w:pPr>
        <w:rPr>
          <w:ins w:id="230" w:author="Italo Busi" w:date="2021-06-22T17:45:00Z"/>
          <w:i/>
          <w:highlight w:val="yellow"/>
        </w:rPr>
      </w:pPr>
      <w:ins w:id="231" w:author="Italo Busi" w:date="2021-06-22T17:45:00Z">
        <w:r>
          <w:rPr>
            <w:i/>
            <w:highlight w:val="yellow"/>
          </w:rPr>
          <w:t>See section xyz about the configuration of the IP Link/LAG (to be cleaned-up).</w:t>
        </w:r>
      </w:ins>
    </w:p>
    <w:p w14:paraId="13992FC7" w14:textId="24D55690" w:rsidR="00172E45" w:rsidRDefault="00172E45" w:rsidP="008E076C">
      <w:pPr>
        <w:rPr>
          <w:ins w:id="232" w:author="Italo Busi" w:date="2021-06-22T17:47:00Z"/>
          <w:i/>
          <w:highlight w:val="yellow"/>
        </w:rPr>
      </w:pPr>
      <w:ins w:id="233" w:author="Italo Busi" w:date="2021-06-22T17:45:00Z">
        <w:r>
          <w:rPr>
            <w:i/>
            <w:highlight w:val="yellow"/>
          </w:rPr>
          <w:t>With option 2, MDSC can use the [TE-TUNNEL] model to request the P-PNC to increase the bandwidth allocated to the SR-TE path between PE13 and PE14</w:t>
        </w:r>
      </w:ins>
      <w:ins w:id="234" w:author="Italo Busi" w:date="2021-06-22T17:46:00Z">
        <w:r>
          <w:rPr>
            <w:i/>
            <w:highlight w:val="yellow"/>
          </w:rPr>
          <w:t xml:space="preserve"> and, if needed, also on the reverse SR-TE path between PE14 and PE13</w:t>
        </w:r>
      </w:ins>
      <w:ins w:id="235" w:author="Italo Busi" w:date="2021-06-22T17:47:00Z">
        <w:r>
          <w:rPr>
            <w:i/>
            <w:highlight w:val="yellow"/>
          </w:rPr>
          <w:t xml:space="preserve">. The </w:t>
        </w:r>
        <w:r>
          <w:rPr>
            <w:i/>
            <w:highlight w:val="yellow"/>
          </w:rPr>
          <w:t>[TE-TUNNEL] model</w:t>
        </w:r>
        <w:r>
          <w:rPr>
            <w:i/>
            <w:highlight w:val="yellow"/>
          </w:rPr>
          <w:t xml:space="preserve"> supports both symmetric and asymmetric bandwidth configuration in the two directions</w:t>
        </w:r>
      </w:ins>
      <w:ins w:id="236" w:author="Italo Busi" w:date="2021-06-22T17:46:00Z">
        <w:r>
          <w:rPr>
            <w:i/>
            <w:highlight w:val="yellow"/>
          </w:rPr>
          <w:t>.</w:t>
        </w:r>
      </w:ins>
    </w:p>
    <w:p w14:paraId="27669A9F" w14:textId="4BC5AF58" w:rsidR="00172E45" w:rsidRPr="00172E45" w:rsidRDefault="00172E45" w:rsidP="008E076C">
      <w:pPr>
        <w:rPr>
          <w:i/>
          <w:highlight w:val="yellow"/>
        </w:rPr>
      </w:pPr>
      <w:ins w:id="237" w:author="Italo Busi" w:date="2021-06-22T17:47:00Z">
        <w:r>
          <w:rPr>
            <w:i/>
            <w:highlight w:val="yellow"/>
          </w:rPr>
          <w:t>With option 1, more investigation is required.</w:t>
        </w:r>
      </w:ins>
    </w:p>
    <w:p w14:paraId="20A1F37E" w14:textId="75F6A1FB" w:rsidR="0057004A" w:rsidRDefault="0057004A" w:rsidP="002F557C">
      <w:r w:rsidRPr="0057004A">
        <w:lastRenderedPageBreak/>
        <w:t xml:space="preserve">For example, considering the L3VPN in Figure 4, the MDSC </w:t>
      </w:r>
      <w:r>
        <w:t>can also decide that a new multi</w:t>
      </w:r>
      <w:r>
        <w:noBreakHyphen/>
        <w:t xml:space="preserve">domain </w:t>
      </w:r>
      <w:r w:rsidR="00F5752E" w:rsidRPr="00A71FEB">
        <w:rPr>
          <w:highlight w:val="yellow"/>
        </w:rPr>
        <w:t>SR</w:t>
      </w:r>
      <w:r w:rsidR="00F5752E" w:rsidRPr="00A71FEB">
        <w:rPr>
          <w:highlight w:val="yellow"/>
        </w:rPr>
        <w:noBreakHyphen/>
        <w:t>TE path</w:t>
      </w:r>
      <w:r w:rsidR="00F5752E">
        <w:t xml:space="preserve"> </w:t>
      </w:r>
      <w:r>
        <w:t xml:space="preserve">needs to be setup </w:t>
      </w:r>
      <w:proofErr w:type="spellStart"/>
      <w:r>
        <w:t>betweend</w:t>
      </w:r>
      <w:proofErr w:type="spellEnd"/>
      <w:r>
        <w:t xml:space="preserve"> PE13 and P</w:t>
      </w:r>
      <w:ins w:id="238" w:author="Italo Busi" w:date="2021-06-15T17:57:00Z">
        <w:r w:rsidR="00847C1A">
          <w:t>E</w:t>
        </w:r>
      </w:ins>
      <w:r>
        <w:t>23.</w:t>
      </w:r>
    </w:p>
    <w:p w14:paraId="5AEC9286" w14:textId="11B1045C" w:rsidR="0057004A" w:rsidRDefault="00AD0E3B" w:rsidP="002F557C">
      <w:r>
        <w:t xml:space="preserve">As described in section </w:t>
      </w:r>
      <w:r>
        <w:fldChar w:fldCharType="begin"/>
      </w:r>
      <w:r>
        <w:instrText xml:space="preserve"> REF _Ref40961280 \r \h \t</w:instrText>
      </w:r>
      <w:r>
        <w:fldChar w:fldCharType="separate"/>
      </w:r>
      <w:r w:rsidR="0080054C">
        <w:t>2.2</w:t>
      </w:r>
      <w:r>
        <w:fldChar w:fldCharType="end"/>
      </w:r>
      <w:r>
        <w:t>, with partial summarization, the MDSC will use the TE topology information provided by the P-PNCs and the results of the path computation requests send to the O-PNCs to compute the multi-layer/multi-domain path between PE13 and P</w:t>
      </w:r>
      <w:ins w:id="239" w:author="Italo Busi" w:date="2021-06-15T17:58:00Z">
        <w:r w:rsidR="00847C1A">
          <w:t>E</w:t>
        </w:r>
      </w:ins>
      <w:r>
        <w:t>23.</w:t>
      </w:r>
    </w:p>
    <w:p w14:paraId="2E529325" w14:textId="299B98A0" w:rsidR="00AD0E3B" w:rsidRDefault="00AD0E3B" w:rsidP="002F557C">
      <w:r>
        <w:t>For example, the multi-layer/multi-domain performed by the MDSC could require the setup of:</w:t>
      </w:r>
    </w:p>
    <w:p w14:paraId="2FCE8330" w14:textId="39C1EF2E" w:rsidR="00AD0E3B" w:rsidRDefault="00AD0E3B">
      <w:pPr>
        <w:pStyle w:val="RFCListBullet"/>
        <w:pPrChange w:id="240" w:author="Italo Busi" w:date="2021-06-15T17:58:00Z">
          <w:pPr>
            <w:pStyle w:val="ListParagraph"/>
            <w:numPr>
              <w:numId w:val="66"/>
            </w:numPr>
            <w:ind w:left="1152" w:hanging="360"/>
          </w:pPr>
        </w:pPrChange>
      </w:pPr>
      <w:r>
        <w:t>a new underlay optical tunnel between PE13 and BR11, supporting a new IP link</w:t>
      </w:r>
      <w:r w:rsidR="008D18C6">
        <w:t xml:space="preserve">, as described in </w:t>
      </w:r>
      <w:r w:rsidR="008D18C6" w:rsidRPr="00F5752E">
        <w:rPr>
          <w:highlight w:val="yellow"/>
        </w:rPr>
        <w:t xml:space="preserve">section </w:t>
      </w:r>
      <w:r w:rsidR="008D18C6" w:rsidRPr="00F5752E">
        <w:rPr>
          <w:highlight w:val="yellow"/>
        </w:rPr>
        <w:fldChar w:fldCharType="begin"/>
      </w:r>
      <w:r w:rsidR="008D18C6" w:rsidRPr="00F5752E">
        <w:rPr>
          <w:highlight w:val="yellow"/>
        </w:rPr>
        <w:instrText xml:space="preserve"> REF _Ref71280932 \r \h \t  \* MERGEFORMAT </w:instrText>
      </w:r>
      <w:r w:rsidR="008D18C6" w:rsidRPr="00F5752E">
        <w:rPr>
          <w:highlight w:val="yellow"/>
        </w:rPr>
      </w:r>
      <w:r w:rsidR="008D18C6" w:rsidRPr="00F5752E">
        <w:rPr>
          <w:highlight w:val="yellow"/>
        </w:rPr>
        <w:fldChar w:fldCharType="separate"/>
      </w:r>
      <w:r w:rsidR="0080054C">
        <w:rPr>
          <w:highlight w:val="yellow"/>
        </w:rPr>
        <w:t>4.1.2</w:t>
      </w:r>
      <w:r w:rsidR="008D18C6" w:rsidRPr="00F5752E">
        <w:rPr>
          <w:highlight w:val="yellow"/>
        </w:rPr>
        <w:fldChar w:fldCharType="end"/>
      </w:r>
      <w:r>
        <w:t>;</w:t>
      </w:r>
    </w:p>
    <w:p w14:paraId="4FCE4EC8" w14:textId="6F5DEA66" w:rsidR="00AD0E3B" w:rsidRDefault="00AD0E3B">
      <w:pPr>
        <w:pStyle w:val="RFCListBullet"/>
        <w:pPrChange w:id="241" w:author="Italo Busi" w:date="2021-06-15T17:58:00Z">
          <w:pPr>
            <w:pStyle w:val="ListParagraph"/>
            <w:numPr>
              <w:numId w:val="66"/>
            </w:numPr>
            <w:ind w:left="1152" w:hanging="360"/>
          </w:pPr>
        </w:pPrChange>
      </w:pPr>
      <w:proofErr w:type="gramStart"/>
      <w:r>
        <w:t>a</w:t>
      </w:r>
      <w:proofErr w:type="gramEnd"/>
      <w:r>
        <w:t xml:space="preserve"> new underlay optical tunnel between BR21 and P24 to increase the bandwidth of an existing IP link/LAG.</w:t>
      </w:r>
    </w:p>
    <w:p w14:paraId="607B0E76" w14:textId="0A29AE82" w:rsidR="008D18C6" w:rsidRPr="003D0755" w:rsidRDefault="008D18C6" w:rsidP="008D18C6">
      <w:pPr>
        <w:rPr>
          <w:i/>
          <w:highlight w:val="yellow"/>
        </w:rPr>
      </w:pPr>
      <w:r w:rsidRPr="003D0755">
        <w:rPr>
          <w:b/>
          <w:i/>
          <w:highlight w:val="yellow"/>
        </w:rPr>
        <w:t>[Editor’s Note]</w:t>
      </w:r>
      <w:r w:rsidRPr="003D0755">
        <w:rPr>
          <w:i/>
          <w:highlight w:val="yellow"/>
        </w:rPr>
        <w:t xml:space="preserve"> Clean up this text and the text in section 4.1.2 if the latter is update to reflect the IP link discovery rather than IP link setup.</w:t>
      </w:r>
    </w:p>
    <w:p w14:paraId="5EEE97C8" w14:textId="77777777" w:rsidR="008D18C6" w:rsidRDefault="008D18C6" w:rsidP="008D18C6">
      <w:r w:rsidRPr="003D0755">
        <w:t>MDSC then configures the new end</w:t>
      </w:r>
      <w:r w:rsidRPr="003D0755">
        <w:noBreakHyphen/>
        <w:t>to</w:t>
      </w:r>
      <w:r w:rsidRPr="003D0755">
        <w:noBreakHyphen/>
        <w:t>end SR-TE path with the right SR policy and requests P-PNC 1 and P-PNC 2 to configure the complete label stack to be pushed respectively on PE13 for one direction and on PE23 for the other direction).</w:t>
      </w:r>
    </w:p>
    <w:p w14:paraId="66741438" w14:textId="322EB5CA" w:rsidR="008D18C6" w:rsidRDefault="008D18C6" w:rsidP="008D18C6">
      <w:pPr>
        <w:rPr>
          <w:ins w:id="242" w:author="Italo Busi" w:date="2021-06-15T18:00:00Z"/>
          <w:i/>
          <w:highlight w:val="yellow"/>
        </w:rPr>
      </w:pPr>
      <w:r w:rsidRPr="003D0755">
        <w:rPr>
          <w:b/>
          <w:i/>
          <w:highlight w:val="yellow"/>
        </w:rPr>
        <w:t>[Editor’s Note]</w:t>
      </w:r>
      <w:r w:rsidRPr="003D0755">
        <w:rPr>
          <w:i/>
          <w:highlight w:val="yellow"/>
        </w:rPr>
        <w:t xml:space="preserve"> Further investigation is needed to understand how the new end</w:t>
      </w:r>
      <w:r w:rsidRPr="003D0755">
        <w:rPr>
          <w:i/>
          <w:highlight w:val="yellow"/>
        </w:rPr>
        <w:noBreakHyphen/>
        <w:t>to</w:t>
      </w:r>
      <w:r w:rsidRPr="003D0755">
        <w:rPr>
          <w:i/>
          <w:highlight w:val="yellow"/>
        </w:rPr>
        <w:noBreakHyphen/>
        <w:t>end SR-TE path can be configured (in particular which information should the MDSC provide to the P-PNC to drive its configuration of the complete label stack to be pushed on PE).</w:t>
      </w:r>
    </w:p>
    <w:p w14:paraId="4F00FFBC" w14:textId="29B2F45B" w:rsidR="00847C1A" w:rsidRDefault="00847C1A" w:rsidP="008D18C6">
      <w:pPr>
        <w:rPr>
          <w:ins w:id="243" w:author="Italo Busi" w:date="2021-06-22T17:53:00Z"/>
          <w:i/>
          <w:highlight w:val="yellow"/>
        </w:rPr>
      </w:pPr>
      <w:ins w:id="244" w:author="Italo Busi" w:date="2021-06-15T18:00:00Z">
        <w:r>
          <w:rPr>
            <w:b/>
            <w:i/>
            <w:highlight w:val="yellow"/>
          </w:rPr>
          <w:t xml:space="preserve">[Editor’s Note] </w:t>
        </w:r>
        <w:r w:rsidRPr="00847C1A">
          <w:rPr>
            <w:i/>
            <w:highlight w:val="yellow"/>
            <w:rPrChange w:id="245" w:author="Italo Busi" w:date="2021-06-15T18:00:00Z">
              <w:rPr>
                <w:b/>
                <w:i/>
                <w:highlight w:val="yellow"/>
              </w:rPr>
            </w:rPrChange>
          </w:rPr>
          <w:t>Update the text above to consider the binding SID case.</w:t>
        </w:r>
      </w:ins>
    </w:p>
    <w:p w14:paraId="79E490BE" w14:textId="5275A0A1" w:rsidR="00172E45" w:rsidRPr="0074503F" w:rsidRDefault="00172E45" w:rsidP="008D18C6">
      <w:pPr>
        <w:rPr>
          <w:ins w:id="246" w:author="Italo Busi" w:date="2021-06-22T17:53:00Z"/>
          <w:i/>
          <w:highlight w:val="yellow"/>
        </w:rPr>
      </w:pPr>
      <w:ins w:id="247" w:author="Italo Busi" w:date="2021-06-22T17:53:00Z">
        <w:r w:rsidRPr="0074503F">
          <w:rPr>
            <w:i/>
            <w:highlight w:val="yellow"/>
          </w:rPr>
          <w:t xml:space="preserve">MDSC requests P-PNC2 to setup an SR-TE path between BR21 and PE23, with the </w:t>
        </w:r>
        <w:r w:rsidR="0074503F" w:rsidRPr="0074503F">
          <w:rPr>
            <w:i/>
            <w:highlight w:val="yellow"/>
          </w:rPr>
          <w:t xml:space="preserve">explicit path (BR21, P24, </w:t>
        </w:r>
        <w:proofErr w:type="gramStart"/>
        <w:r w:rsidR="0074503F" w:rsidRPr="0074503F">
          <w:rPr>
            <w:i/>
            <w:highlight w:val="yellow"/>
          </w:rPr>
          <w:t>PE23</w:t>
        </w:r>
        <w:proofErr w:type="gramEnd"/>
        <w:r w:rsidR="0074503F" w:rsidRPr="0074503F">
          <w:rPr>
            <w:i/>
            <w:highlight w:val="yellow"/>
          </w:rPr>
          <w:t>)</w:t>
        </w:r>
      </w:ins>
      <w:ins w:id="248" w:author="Italo Busi" w:date="2021-06-22T17:56:00Z">
        <w:r w:rsidR="0074503F">
          <w:rPr>
            <w:i/>
            <w:highlight w:val="yellow"/>
          </w:rPr>
          <w:t>, to force P-PNC2 to setup the path that has been computed by MDSC</w:t>
        </w:r>
      </w:ins>
      <w:ins w:id="249" w:author="Italo Busi" w:date="2021-06-22T17:53:00Z">
        <w:r w:rsidR="0074503F" w:rsidRPr="0074503F">
          <w:rPr>
            <w:i/>
            <w:highlight w:val="yellow"/>
          </w:rPr>
          <w:t>: P-PNC installs the policy in BR21 and returns to the MDSC the assigned binding SID.</w:t>
        </w:r>
      </w:ins>
      <w:ins w:id="250" w:author="Italo Busi" w:date="2021-06-22T17:57:00Z">
        <w:r w:rsidR="0074503F">
          <w:rPr>
            <w:i/>
            <w:highlight w:val="yellow"/>
          </w:rPr>
          <w:t xml:space="preserve"> The binding SID should be persistent</w:t>
        </w:r>
      </w:ins>
      <w:ins w:id="251" w:author="Italo Busi" w:date="2021-06-22T17:58:00Z">
        <w:r w:rsidR="0074503F">
          <w:rPr>
            <w:i/>
            <w:highlight w:val="yellow"/>
          </w:rPr>
          <w:t xml:space="preserve"> in case BR21 or P-PNC rebooting.</w:t>
        </w:r>
      </w:ins>
    </w:p>
    <w:p w14:paraId="5091B7B1" w14:textId="3438314B" w:rsidR="00172E45" w:rsidRDefault="0074503F" w:rsidP="008D18C6">
      <w:pPr>
        <w:rPr>
          <w:ins w:id="252" w:author="Italo Busi" w:date="2021-06-22T17:57:00Z"/>
          <w:i/>
          <w:highlight w:val="yellow"/>
        </w:rPr>
      </w:pPr>
      <w:ins w:id="253" w:author="Italo Busi" w:date="2021-06-22T17:59:00Z">
        <w:r>
          <w:rPr>
            <w:i/>
            <w:highlight w:val="yellow"/>
          </w:rPr>
          <w:t xml:space="preserve">With option 2 the request can be made using the </w:t>
        </w:r>
      </w:ins>
      <w:ins w:id="254" w:author="Italo Busi" w:date="2021-06-22T18:00:00Z">
        <w:r>
          <w:rPr>
            <w:i/>
            <w:highlight w:val="yellow"/>
          </w:rPr>
          <w:t xml:space="preserve">generic </w:t>
        </w:r>
      </w:ins>
      <w:ins w:id="255" w:author="Italo Busi" w:date="2021-06-22T17:59:00Z">
        <w:r>
          <w:rPr>
            <w:i/>
            <w:highlight w:val="yellow"/>
          </w:rPr>
          <w:t>[TE-TUNNEL]</w:t>
        </w:r>
      </w:ins>
      <w:ins w:id="256" w:author="Italo Busi" w:date="2021-06-22T18:00:00Z">
        <w:r>
          <w:rPr>
            <w:i/>
            <w:highlight w:val="yellow"/>
          </w:rPr>
          <w:t>, which supports specifying the explicit path, with technology</w:t>
        </w:r>
        <w:r>
          <w:rPr>
            <w:i/>
            <w:highlight w:val="yellow"/>
          </w:rPr>
          <w:noBreakHyphen/>
          <w:t>specific SR-TE extensions which should include a mechanism for the P-PNC2 to report MDSC the value of the allocated binding SID.</w:t>
        </w:r>
      </w:ins>
    </w:p>
    <w:p w14:paraId="06ACD544" w14:textId="5F1525D0" w:rsidR="0074503F" w:rsidRDefault="0074503F" w:rsidP="008D18C6">
      <w:pPr>
        <w:rPr>
          <w:ins w:id="257" w:author="Italo Busi" w:date="2021-06-22T18:02:00Z"/>
          <w:i/>
          <w:highlight w:val="yellow"/>
        </w:rPr>
      </w:pPr>
      <w:ins w:id="258" w:author="Italo Busi" w:date="2021-06-22T18:01:00Z">
        <w:r>
          <w:rPr>
            <w:i/>
            <w:highlight w:val="yellow"/>
          </w:rPr>
          <w:t xml:space="preserve">MDSC request P-PNC1 to setup an </w:t>
        </w:r>
        <w:r w:rsidRPr="0074503F">
          <w:rPr>
            <w:i/>
            <w:highlight w:val="yellow"/>
          </w:rPr>
          <w:t>SR-TE path</w:t>
        </w:r>
        <w:r>
          <w:rPr>
            <w:i/>
            <w:highlight w:val="yellow"/>
          </w:rPr>
          <w:t xml:space="preserve"> between PE13 and BR11, specifying the EPE SID and the binding SID to be used </w:t>
        </w:r>
      </w:ins>
      <w:ins w:id="259" w:author="Italo Busi" w:date="2021-06-22T18:02:00Z">
        <w:r>
          <w:rPr>
            <w:i/>
            <w:highlight w:val="yellow"/>
          </w:rPr>
          <w:t>for the end-to-end SR-TE path stitching</w:t>
        </w:r>
      </w:ins>
      <w:ins w:id="260" w:author="Italo Busi" w:date="2021-06-22T18:01:00Z">
        <w:r>
          <w:rPr>
            <w:i/>
            <w:highlight w:val="yellow"/>
          </w:rPr>
          <w:t>.</w:t>
        </w:r>
      </w:ins>
    </w:p>
    <w:p w14:paraId="495875CD" w14:textId="0C89AED7" w:rsidR="0074503F" w:rsidRDefault="0074503F" w:rsidP="008D18C6">
      <w:pPr>
        <w:rPr>
          <w:ins w:id="261" w:author="Italo Busi" w:date="2021-06-22T18:05:00Z"/>
          <w:i/>
          <w:highlight w:val="yellow"/>
        </w:rPr>
      </w:pPr>
      <w:ins w:id="262" w:author="Italo Busi" w:date="2021-06-22T18:02:00Z">
        <w:r>
          <w:rPr>
            <w:i/>
            <w:highlight w:val="yellow"/>
          </w:rPr>
          <w:lastRenderedPageBreak/>
          <w:t>How the MDSC can discover the EPE SID to be used instruct BR11 to forward the packet to BR21 over a give inter-domain link: check the SR-TE topology model?</w:t>
        </w:r>
      </w:ins>
    </w:p>
    <w:p w14:paraId="19051F1C" w14:textId="386BE92B" w:rsidR="0074503F" w:rsidRPr="0074503F" w:rsidRDefault="0074503F" w:rsidP="0074503F">
      <w:pPr>
        <w:jc w:val="center"/>
        <w:rPr>
          <w:b/>
          <w:i/>
          <w:highlight w:val="yellow"/>
          <w:rPrChange w:id="263" w:author="Italo Busi" w:date="2021-06-22T18:05:00Z">
            <w:rPr>
              <w:i/>
              <w:highlight w:val="yellow"/>
            </w:rPr>
          </w:rPrChange>
        </w:rPr>
        <w:pPrChange w:id="264" w:author="Italo Busi" w:date="2021-06-22T18:05:00Z">
          <w:pPr/>
        </w:pPrChange>
      </w:pPr>
      <w:bookmarkStart w:id="265" w:name="_GoBack"/>
      <w:ins w:id="266" w:author="Italo Busi" w:date="2021-06-22T18:05:00Z">
        <w:r w:rsidRPr="0074503F">
          <w:rPr>
            <w:b/>
            <w:i/>
            <w:highlight w:val="yellow"/>
            <w:rPrChange w:id="267" w:author="Italo Busi" w:date="2021-06-22T18:05:00Z">
              <w:rPr>
                <w:i/>
                <w:highlight w:val="yellow"/>
              </w:rPr>
            </w:rPrChange>
          </w:rPr>
          <w:t>JUNE 22 – DRAFTED UP TO THIS POINT</w:t>
        </w:r>
      </w:ins>
    </w:p>
    <w:bookmarkEnd w:id="265"/>
    <w:p w14:paraId="7DB8AC07" w14:textId="15EE0430" w:rsidR="008D18C6" w:rsidRPr="00F5752E" w:rsidRDefault="008D18C6" w:rsidP="008D18C6">
      <w:r>
        <w:t xml:space="preserve">Once the </w:t>
      </w:r>
      <w:r w:rsidR="009B2690" w:rsidRPr="00F5752E">
        <w:rPr>
          <w:highlight w:val="yellow"/>
        </w:rPr>
        <w:t>SR-TE paths</w:t>
      </w:r>
      <w:r>
        <w:t xml:space="preserve"> have been selected and, if needed, setup/modified, the MDSC can </w:t>
      </w:r>
      <w:commentRangeStart w:id="268"/>
      <w:r>
        <w:t xml:space="preserve">configure </w:t>
      </w:r>
      <w:commentRangeEnd w:id="268"/>
      <w:r w:rsidR="0046094A">
        <w:rPr>
          <w:rStyle w:val="CommentReference"/>
        </w:rPr>
        <w:commentReference w:id="268"/>
      </w:r>
      <w:r>
        <w:t xml:space="preserve">on both P-PNCs the L3VPN and its binding with the selected </w:t>
      </w:r>
      <w:r w:rsidR="009B2690" w:rsidRPr="003D0755">
        <w:rPr>
          <w:highlight w:val="yellow"/>
        </w:rPr>
        <w:t>SR-TE paths</w:t>
      </w:r>
      <w:r w:rsidR="009B2690">
        <w:t xml:space="preserve"> </w:t>
      </w:r>
      <w:r>
        <w:t xml:space="preserve"> using the [L3NM] and [TSM] YANG models.</w:t>
      </w:r>
    </w:p>
    <w:p w14:paraId="2E44C051" w14:textId="7A1D14F6" w:rsidR="008D18C6" w:rsidRPr="003D0755" w:rsidRDefault="008D18C6" w:rsidP="008D18C6">
      <w:pPr>
        <w:rPr>
          <w:i/>
          <w:highlight w:val="yellow"/>
        </w:rPr>
      </w:pPr>
      <w:r w:rsidRPr="003D0755">
        <w:rPr>
          <w:b/>
          <w:i/>
          <w:highlight w:val="yellow"/>
        </w:rPr>
        <w:t>[Editor’s Note]</w:t>
      </w:r>
      <w:r w:rsidRPr="003D0755">
        <w:rPr>
          <w:i/>
          <w:highlight w:val="yellow"/>
        </w:rPr>
        <w:t xml:space="preserve"> Further investigation is needed to understand how the binding between a L3VPN and this new end</w:t>
      </w:r>
      <w:r w:rsidRPr="003D0755">
        <w:rPr>
          <w:i/>
          <w:highlight w:val="yellow"/>
        </w:rPr>
        <w:noBreakHyphen/>
        <w:t>to</w:t>
      </w:r>
      <w:r w:rsidRPr="003D0755">
        <w:rPr>
          <w:i/>
          <w:highlight w:val="yellow"/>
        </w:rPr>
        <w:noBreakHyphen/>
        <w:t>end SR-TE path can be configured.</w:t>
      </w:r>
    </w:p>
    <w:p w14:paraId="7155EE99" w14:textId="77777777" w:rsidR="006F6F19" w:rsidRPr="005254EF" w:rsidRDefault="006F6F19" w:rsidP="001E3E79">
      <w:pPr>
        <w:pStyle w:val="Heading1"/>
      </w:pPr>
      <w:bookmarkStart w:id="269" w:name="_Toc53130251"/>
      <w:bookmarkStart w:id="270" w:name="_Toc68604110"/>
      <w:r w:rsidRPr="005254EF">
        <w:t>Security Considerations</w:t>
      </w:r>
      <w:bookmarkEnd w:id="269"/>
      <w:bookmarkEnd w:id="270"/>
    </w:p>
    <w:p w14:paraId="08AF4EBC" w14:textId="769CFF25" w:rsidR="00BA2A4C" w:rsidRDefault="0002767F" w:rsidP="00BA2A4C">
      <w:commentRangeStart w:id="271"/>
      <w:r w:rsidRPr="00E33E77">
        <w:rPr>
          <w:highlight w:val="yellow"/>
        </w:rPr>
        <w:t>Several</w:t>
      </w:r>
      <w:r w:rsidR="00BA2A4C" w:rsidRPr="00E33E77">
        <w:rPr>
          <w:highlight w:val="yellow"/>
        </w:rPr>
        <w:t xml:space="preserve"> security considerations have been identified and will be discussed in future versions of this document.</w:t>
      </w:r>
      <w:commentRangeEnd w:id="271"/>
      <w:r w:rsidR="00460D05">
        <w:rPr>
          <w:rStyle w:val="CommentReference"/>
        </w:rPr>
        <w:commentReference w:id="271"/>
      </w:r>
    </w:p>
    <w:p w14:paraId="486C431C" w14:textId="77777777" w:rsidR="000D4AD0" w:rsidRDefault="000D4AD0" w:rsidP="00055923">
      <w:pPr>
        <w:pStyle w:val="Heading1"/>
      </w:pPr>
      <w:bookmarkStart w:id="272" w:name="_Toc53130252"/>
      <w:bookmarkStart w:id="273" w:name="_Toc68604111"/>
      <w:commentRangeStart w:id="274"/>
      <w:r>
        <w:t>Operational Considerations</w:t>
      </w:r>
      <w:bookmarkEnd w:id="272"/>
      <w:commentRangeEnd w:id="274"/>
      <w:r w:rsidR="008B7B43">
        <w:rPr>
          <w:rStyle w:val="CommentReference"/>
        </w:rPr>
        <w:commentReference w:id="274"/>
      </w:r>
      <w:bookmarkEnd w:id="273"/>
    </w:p>
    <w:p w14:paraId="7C576794" w14:textId="77777777" w:rsidR="000D4AD0" w:rsidRPr="008D20DE" w:rsidRDefault="000D4AD0" w:rsidP="008D20DE">
      <w:r w:rsidRPr="00E33E77">
        <w:rPr>
          <w:highlight w:val="yellow"/>
        </w:rPr>
        <w:t>Telemetry data, such as the collection of lower-layer networking health and consideration of network and service performance from POI domain controllers, may be required. Th</w:t>
      </w:r>
      <w:r w:rsidR="008D20DE" w:rsidRPr="00E33E77">
        <w:rPr>
          <w:highlight w:val="yellow"/>
        </w:rPr>
        <w:t>e</w:t>
      </w:r>
      <w:r w:rsidRPr="00E33E77">
        <w:rPr>
          <w:highlight w:val="yellow"/>
        </w:rPr>
        <w:t>s</w:t>
      </w:r>
      <w:r w:rsidR="008D20DE" w:rsidRPr="00E33E77">
        <w:rPr>
          <w:highlight w:val="yellow"/>
        </w:rPr>
        <w:t>e</w:t>
      </w:r>
      <w:r w:rsidRPr="00E33E77">
        <w:rPr>
          <w:highlight w:val="yellow"/>
        </w:rPr>
        <w:t xml:space="preserve"> </w:t>
      </w:r>
      <w:r w:rsidR="008D20DE" w:rsidRPr="00E33E77">
        <w:rPr>
          <w:highlight w:val="yellow"/>
        </w:rPr>
        <w:t xml:space="preserve">requirements and </w:t>
      </w:r>
      <w:r w:rsidRPr="00E33E77">
        <w:rPr>
          <w:highlight w:val="yellow"/>
        </w:rPr>
        <w:t>capabilit</w:t>
      </w:r>
      <w:r w:rsidR="008D20DE" w:rsidRPr="00E33E77">
        <w:rPr>
          <w:highlight w:val="yellow"/>
        </w:rPr>
        <w:t>ies</w:t>
      </w:r>
      <w:r w:rsidRPr="00E33E77">
        <w:rPr>
          <w:highlight w:val="yellow"/>
        </w:rPr>
        <w:t xml:space="preserve"> will be discussed in future versions of this document.</w:t>
      </w:r>
    </w:p>
    <w:p w14:paraId="402D93E0" w14:textId="77777777" w:rsidR="00055923" w:rsidRPr="005254EF" w:rsidRDefault="00055923" w:rsidP="00055923">
      <w:pPr>
        <w:pStyle w:val="Heading1"/>
      </w:pPr>
      <w:bookmarkStart w:id="275" w:name="_Toc53130253"/>
      <w:bookmarkStart w:id="276" w:name="_Toc68604112"/>
      <w:r w:rsidRPr="005254EF">
        <w:t>IANA Considerations</w:t>
      </w:r>
      <w:bookmarkEnd w:id="275"/>
      <w:bookmarkEnd w:id="276"/>
    </w:p>
    <w:p w14:paraId="2F8EBCA3" w14:textId="77777777" w:rsidR="00055923" w:rsidRPr="00055923" w:rsidRDefault="005254EF" w:rsidP="008D20DE">
      <w:pPr>
        <w:rPr>
          <w:rFonts w:eastAsia="Times New Roman"/>
        </w:rPr>
      </w:pPr>
      <w:r w:rsidRPr="00BA72C5">
        <w:t>This document requires no IANA actions.</w:t>
      </w:r>
    </w:p>
    <w:p w14:paraId="11E77EE7" w14:textId="77777777" w:rsidR="002E1F5F" w:rsidRPr="005254EF" w:rsidRDefault="002E1F5F" w:rsidP="001E3E79">
      <w:pPr>
        <w:pStyle w:val="Heading1"/>
      </w:pPr>
      <w:bookmarkStart w:id="277" w:name="_Toc53130254"/>
      <w:bookmarkStart w:id="278" w:name="_Toc68604113"/>
      <w:r w:rsidRPr="005254EF">
        <w:t>References</w:t>
      </w:r>
      <w:bookmarkEnd w:id="277"/>
      <w:bookmarkEnd w:id="278"/>
    </w:p>
    <w:p w14:paraId="78FC148B" w14:textId="77777777" w:rsidR="002E1F5F" w:rsidRPr="00A32AF9" w:rsidRDefault="002E1F5F" w:rsidP="001E3E79">
      <w:pPr>
        <w:pStyle w:val="Heading2"/>
      </w:pPr>
      <w:bookmarkStart w:id="279" w:name="_Toc53130255"/>
      <w:bookmarkStart w:id="280" w:name="_Toc68604114"/>
      <w:r w:rsidRPr="00A32AF9">
        <w:t>Normative References</w:t>
      </w:r>
      <w:bookmarkEnd w:id="279"/>
      <w:bookmarkEnd w:id="280"/>
    </w:p>
    <w:p w14:paraId="79AD1446" w14:textId="77777777" w:rsidR="00A32AF9" w:rsidRDefault="00A32AF9" w:rsidP="00A925B8">
      <w:pPr>
        <w:pStyle w:val="RFCReferencesBookmark"/>
      </w:pPr>
      <w:r>
        <w:t>[RFC7950]</w:t>
      </w:r>
      <w:r w:rsidR="00135066">
        <w:tab/>
      </w:r>
      <w:proofErr w:type="spellStart"/>
      <w:r w:rsidR="00135066">
        <w:rPr>
          <w:lang w:val="en"/>
        </w:rPr>
        <w:t>Bjorklund</w:t>
      </w:r>
      <w:proofErr w:type="spellEnd"/>
      <w:r w:rsidR="00135066">
        <w:t>, M. et al., "T</w:t>
      </w:r>
      <w:r w:rsidR="00135066" w:rsidRPr="00135066">
        <w:t>he YANG 1.1 Data Modeling Language</w:t>
      </w:r>
      <w:r w:rsidR="00135066">
        <w:t>", RFC 7950, August 2016.</w:t>
      </w:r>
    </w:p>
    <w:p w14:paraId="7FEFC453" w14:textId="77777777" w:rsidR="00A32AF9" w:rsidRPr="00135066" w:rsidRDefault="00A32AF9" w:rsidP="00135066">
      <w:pPr>
        <w:pStyle w:val="RFCReferencesBookmark"/>
      </w:pPr>
      <w:r>
        <w:t>[RFC7951]</w:t>
      </w:r>
      <w:r w:rsidR="00135066">
        <w:tab/>
      </w:r>
      <w:proofErr w:type="spellStart"/>
      <w:r w:rsidR="00135066" w:rsidRPr="00135066">
        <w:t>Lhotka</w:t>
      </w:r>
      <w:proofErr w:type="spellEnd"/>
      <w:r w:rsidR="00135066">
        <w:t>, L., "JSON Encoding of Data Modeled with YANG", RFC 7951, August 2016.</w:t>
      </w:r>
    </w:p>
    <w:p w14:paraId="2C4BB0F2" w14:textId="77777777" w:rsidR="00E95C5A" w:rsidRDefault="00E95C5A" w:rsidP="00E74B29">
      <w:pPr>
        <w:pStyle w:val="RFCReferencesBookmark"/>
      </w:pPr>
      <w:r>
        <w:t>[RFC8040] Bierman, A. et al., "RESTCONF Protocol", RFC 8040, January 2017.</w:t>
      </w:r>
    </w:p>
    <w:p w14:paraId="6ECFF313" w14:textId="77777777" w:rsidR="001153AA" w:rsidRDefault="001153AA" w:rsidP="00E95C5A">
      <w:pPr>
        <w:pStyle w:val="RFCReferencesBookmark"/>
      </w:pPr>
      <w:r>
        <w:t xml:space="preserve">[RFC8345] </w:t>
      </w:r>
      <w:proofErr w:type="spellStart"/>
      <w:r>
        <w:t>Clemm</w:t>
      </w:r>
      <w:proofErr w:type="spellEnd"/>
      <w:r>
        <w:t>, A.,</w:t>
      </w:r>
      <w:r w:rsidR="00D92ACB">
        <w:t xml:space="preserve"> </w:t>
      </w:r>
      <w:proofErr w:type="spellStart"/>
      <w:r>
        <w:t>Medved</w:t>
      </w:r>
      <w:proofErr w:type="spellEnd"/>
      <w:r>
        <w:t>, J. et al., “A Yang Data Model for Network Topologies”, RFC8345, March 2018.</w:t>
      </w:r>
    </w:p>
    <w:p w14:paraId="3AAD24D3" w14:textId="77777777" w:rsidR="00D92ACB" w:rsidRDefault="00D92ACB" w:rsidP="00D92ACB">
      <w:pPr>
        <w:pStyle w:val="RFCReferencesBookmark"/>
      </w:pPr>
      <w:r>
        <w:t xml:space="preserve">[RFC8346] </w:t>
      </w:r>
      <w:proofErr w:type="spellStart"/>
      <w:r>
        <w:t>Clemm</w:t>
      </w:r>
      <w:proofErr w:type="spellEnd"/>
      <w:r>
        <w:t>, A. et al., “A YANG Data Model for Layer 3 Topologies”, RFC8346, March 2018.</w:t>
      </w:r>
    </w:p>
    <w:p w14:paraId="1F6A957C" w14:textId="77777777" w:rsidR="001153AA" w:rsidRDefault="001153AA" w:rsidP="00D92ACB">
      <w:pPr>
        <w:pStyle w:val="RFCReferencesBookmark"/>
      </w:pPr>
      <w:r>
        <w:lastRenderedPageBreak/>
        <w:t xml:space="preserve">[RFC8453] Ceccarelli, D., Lee, Y. et al., "Framework for Abstraction and Control of TE Networks (ACTN)", RFC8453, </w:t>
      </w:r>
      <w:r w:rsidRPr="00FC576E">
        <w:t>August 2018</w:t>
      </w:r>
      <w:r>
        <w:t>.</w:t>
      </w:r>
    </w:p>
    <w:p w14:paraId="56F57FED" w14:textId="77777777" w:rsidR="00EC47A2" w:rsidRDefault="00EC47A2" w:rsidP="00EC47A2">
      <w:pPr>
        <w:pStyle w:val="RFCReferencesBookmark"/>
      </w:pPr>
      <w:r>
        <w:t>[RFC8525]</w:t>
      </w:r>
      <w:r>
        <w:tab/>
        <w:t>Bierman, A. et al., "YANG Library", RFC 8525, March 2019.</w:t>
      </w:r>
    </w:p>
    <w:p w14:paraId="612BA745" w14:textId="474F7A6B" w:rsidR="005C32C8" w:rsidRDefault="005C32C8" w:rsidP="005C32C8">
      <w:pPr>
        <w:pStyle w:val="RFCReferencesBookmark"/>
      </w:pPr>
      <w:r>
        <w:t>[RFC8795] Liu, X. et al., "</w:t>
      </w:r>
      <w:r w:rsidRPr="005C32C8">
        <w:t>YANG Data Model for Traffic Engineering (TE) Topologies</w:t>
      </w:r>
      <w:r>
        <w:t>", RFC8795, August 2020.</w:t>
      </w:r>
    </w:p>
    <w:p w14:paraId="233984AF" w14:textId="5FDA355C" w:rsidR="00135066" w:rsidRDefault="00A32AF9" w:rsidP="005C32C8">
      <w:pPr>
        <w:pStyle w:val="RFCReferencesBookmark"/>
      </w:pPr>
      <w:r>
        <w:t>[IEEE 802.1AB]</w:t>
      </w:r>
      <w:r>
        <w:tab/>
      </w:r>
      <w:r w:rsidR="00135066">
        <w:t xml:space="preserve">IEEE </w:t>
      </w:r>
      <w:r w:rsidR="00135066" w:rsidRPr="00135066">
        <w:t>802.1AB-2016</w:t>
      </w:r>
      <w:r w:rsidR="00135066">
        <w:t>, "</w:t>
      </w:r>
      <w:r w:rsidR="00135066" w:rsidRPr="00135066">
        <w:t>IEEE Standard for Local and metropolitan area networks - Station and Media Access Control Connectivity Discovery</w:t>
      </w:r>
      <w:r w:rsidR="00135066">
        <w:t>", March 2016.</w:t>
      </w:r>
    </w:p>
    <w:p w14:paraId="5EFCA7D8" w14:textId="75431974" w:rsidR="00A32AF9" w:rsidRDefault="00A32AF9" w:rsidP="005C32C8">
      <w:pPr>
        <w:pStyle w:val="RFCReferencesBookmark"/>
      </w:pPr>
      <w:r>
        <w:t>[WSON-TOPO]</w:t>
      </w:r>
      <w:r>
        <w:tab/>
      </w:r>
      <w:r w:rsidR="00135066">
        <w:t>Lee, Y. et al., "</w:t>
      </w:r>
      <w:r w:rsidR="00135066" w:rsidRPr="00135066">
        <w:t xml:space="preserve"> A YANG Data Model for WSON (Wavelength Switched Optical Networks)</w:t>
      </w:r>
      <w:r w:rsidR="00135066">
        <w:t xml:space="preserve">", </w:t>
      </w:r>
      <w:r w:rsidRPr="00A32AF9">
        <w:t>draft-</w:t>
      </w:r>
      <w:proofErr w:type="spellStart"/>
      <w:r w:rsidRPr="00A32AF9">
        <w:t>ietf</w:t>
      </w:r>
      <w:proofErr w:type="spellEnd"/>
      <w:r w:rsidRPr="00A32AF9">
        <w:t>-</w:t>
      </w:r>
      <w:proofErr w:type="spellStart"/>
      <w:r w:rsidRPr="00A32AF9">
        <w:t>ccamp</w:t>
      </w:r>
      <w:proofErr w:type="spellEnd"/>
      <w:r w:rsidRPr="00A32AF9">
        <w:t>-</w:t>
      </w:r>
      <w:proofErr w:type="spellStart"/>
      <w:r w:rsidRPr="00A32AF9">
        <w:t>wson</w:t>
      </w:r>
      <w:proofErr w:type="spellEnd"/>
      <w:r w:rsidRPr="00A32AF9">
        <w:t>-yang</w:t>
      </w:r>
      <w:r w:rsidR="00135066">
        <w:t>, work in progress.</w:t>
      </w:r>
    </w:p>
    <w:p w14:paraId="1DBFEA81" w14:textId="77777777" w:rsidR="00D92ACB" w:rsidRPr="00C90205" w:rsidRDefault="00D92ACB" w:rsidP="00D92ACB">
      <w:pPr>
        <w:pStyle w:val="RFCReferencesBookmark"/>
      </w:pPr>
      <w:r w:rsidRPr="00C90205">
        <w:t>[Flexi</w:t>
      </w:r>
      <w:r w:rsidRPr="00C90205">
        <w:noBreakHyphen/>
        <w:t>TOPO]</w:t>
      </w:r>
      <w:r w:rsidRPr="00C90205">
        <w:tab/>
        <w:t>Lopez de Vergara, J. E. et al., "YANG data model for Flexi-Grid Optical Networks", draft-</w:t>
      </w:r>
      <w:proofErr w:type="spellStart"/>
      <w:r w:rsidRPr="00C90205">
        <w:t>ietf</w:t>
      </w:r>
      <w:proofErr w:type="spellEnd"/>
      <w:r w:rsidRPr="00C90205">
        <w:t>-</w:t>
      </w:r>
      <w:proofErr w:type="spellStart"/>
      <w:r w:rsidRPr="00C90205">
        <w:t>ccamp</w:t>
      </w:r>
      <w:proofErr w:type="spellEnd"/>
      <w:r w:rsidRPr="00C90205">
        <w:t>-</w:t>
      </w:r>
      <w:proofErr w:type="spellStart"/>
      <w:r w:rsidRPr="00C90205">
        <w:t>flexigrid</w:t>
      </w:r>
      <w:proofErr w:type="spellEnd"/>
      <w:r w:rsidRPr="00C90205">
        <w:t>-yang, work in progress.</w:t>
      </w:r>
    </w:p>
    <w:p w14:paraId="7C8F7F3F" w14:textId="77777777" w:rsidR="00DF342E" w:rsidRPr="00701EC3" w:rsidRDefault="00DF342E" w:rsidP="00DF342E">
      <w:pPr>
        <w:pStyle w:val="RFCReferencesBookmark"/>
      </w:pPr>
      <w:r w:rsidRPr="00701EC3">
        <w:t>[OTN-TOPO] Zheng, H. et al., "A YANG Data Model for Optical Transport Network Topology", draft-</w:t>
      </w:r>
      <w:proofErr w:type="spellStart"/>
      <w:r w:rsidRPr="00701EC3">
        <w:t>ietf</w:t>
      </w:r>
      <w:proofErr w:type="spellEnd"/>
      <w:r w:rsidRPr="00701EC3">
        <w:t>-</w:t>
      </w:r>
      <w:proofErr w:type="spellStart"/>
      <w:r w:rsidRPr="00701EC3">
        <w:t>ccamp</w:t>
      </w:r>
      <w:proofErr w:type="spellEnd"/>
      <w:r w:rsidRPr="00701EC3">
        <w:t>-</w:t>
      </w:r>
      <w:proofErr w:type="spellStart"/>
      <w:r w:rsidRPr="00701EC3">
        <w:t>otn</w:t>
      </w:r>
      <w:proofErr w:type="spellEnd"/>
      <w:r w:rsidRPr="00701EC3">
        <w:t>-topo-yang, work in progress.</w:t>
      </w:r>
    </w:p>
    <w:p w14:paraId="669412F4" w14:textId="43D89A35" w:rsidR="001153AA" w:rsidRDefault="001153AA" w:rsidP="00DF342E">
      <w:pPr>
        <w:pStyle w:val="RFCReferencesBookmark"/>
      </w:pPr>
      <w:r>
        <w:t>[CLIENT-TOPO]</w:t>
      </w:r>
      <w:r>
        <w:tab/>
        <w:t>Zheng, H. et al., "A YANG Data Model for Client-layer Topology", draft-</w:t>
      </w:r>
      <w:proofErr w:type="spellStart"/>
      <w:r>
        <w:t>zheng</w:t>
      </w:r>
      <w:proofErr w:type="spellEnd"/>
      <w:r>
        <w:t>-</w:t>
      </w:r>
      <w:proofErr w:type="spellStart"/>
      <w:r>
        <w:t>ccamp</w:t>
      </w:r>
      <w:proofErr w:type="spellEnd"/>
      <w:r>
        <w:t>-client-topo-yang, work in progress.</w:t>
      </w:r>
    </w:p>
    <w:p w14:paraId="59A80E67" w14:textId="77777777" w:rsidR="00C90F82" w:rsidRDefault="00C90F82" w:rsidP="00C90F82">
      <w:pPr>
        <w:pStyle w:val="RFCReferencesBookmark"/>
      </w:pPr>
      <w:r>
        <w:t>[L3-TE-TOPO]</w:t>
      </w:r>
      <w:r>
        <w:tab/>
        <w:t>Liu, X. et al., "</w:t>
      </w:r>
      <w:r w:rsidRPr="00C90F82">
        <w:t>YANG Data Model for Layer 3 TE Topologies</w:t>
      </w:r>
      <w:r>
        <w:t xml:space="preserve">", </w:t>
      </w:r>
      <w:r w:rsidRPr="00C90F82">
        <w:t>draft-ietf-teas-yang-l3-te-topo</w:t>
      </w:r>
      <w:r>
        <w:t>, work in progress.</w:t>
      </w:r>
    </w:p>
    <w:p w14:paraId="1F3D779C" w14:textId="77777777" w:rsidR="00D92ACB" w:rsidRDefault="00D92ACB" w:rsidP="00C90F82">
      <w:pPr>
        <w:pStyle w:val="RFCReferencesBookmark"/>
      </w:pPr>
      <w:r w:rsidRPr="00C57086">
        <w:t>[TE-TUNNEL]</w:t>
      </w:r>
      <w:r w:rsidRPr="00C57086">
        <w:tab/>
        <w:t>Saad, T. et al., "A YANG Data Model for Traffic Engineering Tunnels and Interfaces", draft-</w:t>
      </w:r>
      <w:proofErr w:type="spellStart"/>
      <w:r w:rsidRPr="00C57086">
        <w:t>ietf</w:t>
      </w:r>
      <w:proofErr w:type="spellEnd"/>
      <w:r w:rsidRPr="00C57086">
        <w:t>-teas-yang-</w:t>
      </w:r>
      <w:proofErr w:type="spellStart"/>
      <w:r w:rsidRPr="00C57086">
        <w:t>te</w:t>
      </w:r>
      <w:proofErr w:type="spellEnd"/>
      <w:r w:rsidRPr="00C57086">
        <w:t>, work in progress.</w:t>
      </w:r>
    </w:p>
    <w:p w14:paraId="14226E9F" w14:textId="77777777" w:rsidR="00D92ACB" w:rsidRDefault="00D92ACB" w:rsidP="00D92ACB">
      <w:pPr>
        <w:pStyle w:val="RFCReferencesBookmark"/>
      </w:pPr>
      <w:r>
        <w:t>[WSON</w:t>
      </w:r>
      <w:r>
        <w:noBreakHyphen/>
      </w:r>
      <w:r w:rsidRPr="00C57086">
        <w:t>TUNNEL</w:t>
      </w:r>
      <w:r>
        <w:t>]</w:t>
      </w:r>
      <w:r>
        <w:tab/>
        <w:t>Lee, Y. et al., "</w:t>
      </w:r>
      <w:r w:rsidRPr="00C90205">
        <w:t>A Yang Data Model for WSON Tunnel</w:t>
      </w:r>
      <w:r>
        <w:t xml:space="preserve">", </w:t>
      </w:r>
      <w:r w:rsidRPr="00C90205">
        <w:t>draft</w:t>
      </w:r>
      <w:r>
        <w:t>-</w:t>
      </w:r>
      <w:proofErr w:type="spellStart"/>
      <w:r>
        <w:t>ietf</w:t>
      </w:r>
      <w:proofErr w:type="spellEnd"/>
      <w:r>
        <w:t>-</w:t>
      </w:r>
      <w:proofErr w:type="spellStart"/>
      <w:r>
        <w:t>ccamp</w:t>
      </w:r>
      <w:proofErr w:type="spellEnd"/>
      <w:r>
        <w:t>-</w:t>
      </w:r>
      <w:proofErr w:type="spellStart"/>
      <w:r>
        <w:t>wson</w:t>
      </w:r>
      <w:proofErr w:type="spellEnd"/>
      <w:r>
        <w:t>-tunnel-model, work in progress.</w:t>
      </w:r>
    </w:p>
    <w:p w14:paraId="07FA802A" w14:textId="77777777" w:rsidR="00D92ACB" w:rsidRDefault="00D92ACB" w:rsidP="00D92ACB">
      <w:pPr>
        <w:pStyle w:val="RFCReferencesBookmark"/>
      </w:pPr>
      <w:r>
        <w:t>[Flexi</w:t>
      </w:r>
      <w:r>
        <w:noBreakHyphen/>
        <w:t>MC]</w:t>
      </w:r>
      <w:r>
        <w:tab/>
      </w:r>
      <w:r w:rsidRPr="00C90205">
        <w:t>Lopez de Vergara, J. E. et al., "</w:t>
      </w:r>
      <w:r w:rsidRPr="00F33CC7">
        <w:t>YANG data model for Flexi-Grid media-channels</w:t>
      </w:r>
      <w:r w:rsidRPr="00C90205">
        <w:t xml:space="preserve">", </w:t>
      </w:r>
      <w:r w:rsidRPr="00F33CC7">
        <w:t>draft-</w:t>
      </w:r>
      <w:proofErr w:type="spellStart"/>
      <w:r w:rsidRPr="00F33CC7">
        <w:t>ietf</w:t>
      </w:r>
      <w:proofErr w:type="spellEnd"/>
      <w:r w:rsidRPr="00F33CC7">
        <w:t>-</w:t>
      </w:r>
      <w:proofErr w:type="spellStart"/>
      <w:r w:rsidRPr="00F33CC7">
        <w:t>ccamp</w:t>
      </w:r>
      <w:proofErr w:type="spellEnd"/>
      <w:r w:rsidRPr="00F33CC7">
        <w:t>-</w:t>
      </w:r>
      <w:proofErr w:type="spellStart"/>
      <w:r w:rsidRPr="00F33CC7">
        <w:t>flexigrid</w:t>
      </w:r>
      <w:proofErr w:type="spellEnd"/>
      <w:r w:rsidRPr="00F33CC7">
        <w:t>-media-channel-yang</w:t>
      </w:r>
      <w:r w:rsidRPr="00C90205">
        <w:t>, work in progress</w:t>
      </w:r>
      <w:r>
        <w:t>.</w:t>
      </w:r>
    </w:p>
    <w:p w14:paraId="1DB6A58E" w14:textId="77777777" w:rsidR="00DF342E" w:rsidRPr="00701EC3" w:rsidRDefault="00DF342E" w:rsidP="00DF342E">
      <w:pPr>
        <w:pStyle w:val="RFCReferencesBookmark"/>
      </w:pPr>
      <w:r w:rsidRPr="00701EC3">
        <w:t>[OTN-TUNNEL]</w:t>
      </w:r>
      <w:r w:rsidRPr="00701EC3">
        <w:tab/>
        <w:t>Zheng, H. et al., "OTN Tunnel YANG Model", draft-</w:t>
      </w:r>
      <w:proofErr w:type="spellStart"/>
      <w:r w:rsidRPr="00701EC3">
        <w:t>ietf</w:t>
      </w:r>
      <w:proofErr w:type="spellEnd"/>
      <w:r w:rsidRPr="00701EC3">
        <w:t>-</w:t>
      </w:r>
      <w:proofErr w:type="spellStart"/>
      <w:r w:rsidRPr="00701EC3">
        <w:t>ccamp</w:t>
      </w:r>
      <w:proofErr w:type="spellEnd"/>
      <w:r w:rsidRPr="00701EC3">
        <w:t>-</w:t>
      </w:r>
      <w:proofErr w:type="spellStart"/>
      <w:r w:rsidRPr="00701EC3">
        <w:t>otn</w:t>
      </w:r>
      <w:proofErr w:type="spellEnd"/>
      <w:r w:rsidRPr="00701EC3">
        <w:t>-tunnel-model, work in progress.</w:t>
      </w:r>
    </w:p>
    <w:p w14:paraId="301379CA" w14:textId="4BB932C4" w:rsidR="00D92ACB" w:rsidRPr="00F41C0D" w:rsidRDefault="00D92ACB" w:rsidP="00DF342E">
      <w:pPr>
        <w:pStyle w:val="RFCReferencesBookmark"/>
        <w:rPr>
          <w:lang w:val="en"/>
        </w:rPr>
      </w:pPr>
      <w:r>
        <w:t>[CLIENT-SIGNAL]</w:t>
      </w:r>
      <w:r>
        <w:tab/>
      </w:r>
      <w:r w:rsidRPr="000A0F17">
        <w:t>Zheng, H. et al., "</w:t>
      </w:r>
      <w:r w:rsidRPr="00F33CC7">
        <w:t>A YANG Data Model for Transport Network Client Signals</w:t>
      </w:r>
      <w:r>
        <w:t xml:space="preserve">", </w:t>
      </w:r>
      <w:r w:rsidR="00EC47A2" w:rsidRPr="00EC47A2">
        <w:t>draft-</w:t>
      </w:r>
      <w:proofErr w:type="spellStart"/>
      <w:r w:rsidR="00EC47A2" w:rsidRPr="00EC47A2">
        <w:t>ietf</w:t>
      </w:r>
      <w:proofErr w:type="spellEnd"/>
      <w:r w:rsidR="00EC47A2" w:rsidRPr="00EC47A2">
        <w:t>-</w:t>
      </w:r>
      <w:proofErr w:type="spellStart"/>
      <w:r w:rsidR="00EC47A2" w:rsidRPr="00EC47A2">
        <w:t>ccamp</w:t>
      </w:r>
      <w:proofErr w:type="spellEnd"/>
      <w:r w:rsidR="00EC47A2" w:rsidRPr="00EC47A2">
        <w:t>-client-signal-yang</w:t>
      </w:r>
      <w:r>
        <w:t xml:space="preserve">, </w:t>
      </w:r>
      <w:r w:rsidRPr="00C57086">
        <w:t>work in progress</w:t>
      </w:r>
      <w:r>
        <w:t>.</w:t>
      </w:r>
    </w:p>
    <w:p w14:paraId="76340C80" w14:textId="77777777" w:rsidR="002E1F5F" w:rsidRPr="00A32AF9" w:rsidRDefault="002E1F5F" w:rsidP="001153AA">
      <w:pPr>
        <w:pStyle w:val="Heading2"/>
      </w:pPr>
      <w:bookmarkStart w:id="281" w:name="_Toc53130256"/>
      <w:bookmarkStart w:id="282" w:name="_Toc68604115"/>
      <w:r w:rsidRPr="00A32AF9">
        <w:lastRenderedPageBreak/>
        <w:t>Informative References</w:t>
      </w:r>
      <w:bookmarkEnd w:id="281"/>
      <w:bookmarkEnd w:id="282"/>
    </w:p>
    <w:p w14:paraId="3EC0EBD3" w14:textId="0CA93896" w:rsidR="00195C3F" w:rsidRDefault="00195C3F" w:rsidP="00195C3F">
      <w:pPr>
        <w:pStyle w:val="RFCReferencesBookmark"/>
      </w:pPr>
      <w:r>
        <w:t xml:space="preserve">[RFC1930] J. </w:t>
      </w:r>
      <w:proofErr w:type="spellStart"/>
      <w:r>
        <w:t>Hawkinson</w:t>
      </w:r>
      <w:proofErr w:type="spellEnd"/>
      <w:r>
        <w:t>, T. Bates, “Guideline for creation, selection, and registration of an Autonomous System (AS)”, RFC 1930, March 1996.</w:t>
      </w:r>
    </w:p>
    <w:p w14:paraId="45D08DB3" w14:textId="1D5C3F72" w:rsidR="00A925B8" w:rsidRDefault="00A925B8" w:rsidP="00195C3F">
      <w:pPr>
        <w:pStyle w:val="RFCReferencesBookmark"/>
      </w:pPr>
      <w:r>
        <w:t xml:space="preserve">[RFC4364] E. Rosen and Y. </w:t>
      </w:r>
      <w:proofErr w:type="spellStart"/>
      <w:r>
        <w:t>Rekhter</w:t>
      </w:r>
      <w:proofErr w:type="spellEnd"/>
      <w:r>
        <w:t>, “</w:t>
      </w:r>
      <w:r w:rsidRPr="009910CE">
        <w:t>BGP/MPLS IP Virtual Private Networks (VPNs)</w:t>
      </w:r>
      <w:r>
        <w:t xml:space="preserve">”, RFC 4364, February 2006. </w:t>
      </w:r>
    </w:p>
    <w:p w14:paraId="6CD8E7F6" w14:textId="77777777" w:rsidR="00A925B8" w:rsidRDefault="00A925B8" w:rsidP="00A925B8">
      <w:pPr>
        <w:pStyle w:val="RFCReferencesBookmark"/>
      </w:pPr>
      <w:r>
        <w:t xml:space="preserve">[RFC4761] K. </w:t>
      </w:r>
      <w:proofErr w:type="spellStart"/>
      <w:r>
        <w:t>Kompella</w:t>
      </w:r>
      <w:proofErr w:type="spellEnd"/>
      <w:r>
        <w:t xml:space="preserve">, Ed., Y. </w:t>
      </w:r>
      <w:proofErr w:type="spellStart"/>
      <w:r>
        <w:t>Rekhter</w:t>
      </w:r>
      <w:proofErr w:type="spellEnd"/>
      <w:r>
        <w:t xml:space="preserve">, Ed., “Virtual Private LAN Service (VPLS) Using BGP for Auto-Discovery and Signaling”, RFC 4761, January 2007. </w:t>
      </w:r>
    </w:p>
    <w:p w14:paraId="5847C3B3" w14:textId="77777777" w:rsidR="00A925B8" w:rsidRDefault="00A925B8" w:rsidP="00A925B8">
      <w:pPr>
        <w:pStyle w:val="RFCReferencesBookmark"/>
      </w:pPr>
      <w:r>
        <w:t xml:space="preserve">[RFC6074] E. Rosen, B. Davie, V. </w:t>
      </w:r>
      <w:proofErr w:type="spellStart"/>
      <w:r>
        <w:t>Radoaca</w:t>
      </w:r>
      <w:proofErr w:type="spellEnd"/>
      <w:r>
        <w:t>, and W. Luo, “Provisioning, Auto-Discovery, and Signaling in Layer 2 Virtual Private Networks (L2VPNs)”, RFC 6074, January 2011.</w:t>
      </w:r>
    </w:p>
    <w:p w14:paraId="542B8344" w14:textId="77777777" w:rsidR="00A925B8" w:rsidRDefault="00A925B8" w:rsidP="00A925B8">
      <w:pPr>
        <w:pStyle w:val="RFCReferencesBookmark"/>
      </w:pPr>
      <w:r>
        <w:t xml:space="preserve">[RFC6624] K. </w:t>
      </w:r>
      <w:proofErr w:type="spellStart"/>
      <w:r>
        <w:t>Kompella</w:t>
      </w:r>
      <w:proofErr w:type="spellEnd"/>
      <w:r>
        <w:t xml:space="preserve">, B. Kothari, and R. </w:t>
      </w:r>
      <w:proofErr w:type="spellStart"/>
      <w:r>
        <w:t>Cherukuri</w:t>
      </w:r>
      <w:proofErr w:type="spellEnd"/>
      <w:r>
        <w:t>, “Layer 2 Virtual Private Networks Using BGP for Auto-Discovery and Signaling”, RFC 6624, May 2012.</w:t>
      </w:r>
    </w:p>
    <w:p w14:paraId="2457AE5B" w14:textId="77777777" w:rsidR="00A925B8" w:rsidRDefault="00A925B8" w:rsidP="00A925B8">
      <w:pPr>
        <w:pStyle w:val="RFCReferencesBookmark"/>
      </w:pPr>
      <w:r>
        <w:t xml:space="preserve">[RFC7209] A. </w:t>
      </w:r>
      <w:proofErr w:type="spellStart"/>
      <w:r>
        <w:t>Sajassi</w:t>
      </w:r>
      <w:proofErr w:type="spellEnd"/>
      <w:r>
        <w:t xml:space="preserve">, R. Aggarwal, J. </w:t>
      </w:r>
      <w:proofErr w:type="spellStart"/>
      <w:r>
        <w:t>Uttaro</w:t>
      </w:r>
      <w:proofErr w:type="spellEnd"/>
      <w:r>
        <w:t xml:space="preserve">, N. </w:t>
      </w:r>
      <w:proofErr w:type="spellStart"/>
      <w:r>
        <w:t>Bitar</w:t>
      </w:r>
      <w:proofErr w:type="spellEnd"/>
      <w:r>
        <w:t xml:space="preserve">, W. </w:t>
      </w:r>
      <w:proofErr w:type="spellStart"/>
      <w:r>
        <w:t>Henderickx</w:t>
      </w:r>
      <w:proofErr w:type="spellEnd"/>
      <w:r>
        <w:t xml:space="preserve">, and A. Isaac, “Requirements for Ethernet VPN (EVPN)”, RFC 7209, May 2014. </w:t>
      </w:r>
    </w:p>
    <w:p w14:paraId="52C8AD0D" w14:textId="77777777" w:rsidR="00A925B8" w:rsidRDefault="00A925B8" w:rsidP="00A925B8">
      <w:pPr>
        <w:pStyle w:val="RFCReferencesBookmark"/>
      </w:pPr>
      <w:r>
        <w:t xml:space="preserve">[RFC7432] A. </w:t>
      </w:r>
      <w:proofErr w:type="spellStart"/>
      <w:r>
        <w:t>Sajassi</w:t>
      </w:r>
      <w:proofErr w:type="spellEnd"/>
      <w:r>
        <w:t>, Ed., et al., “BGP MPLS-Based Ethernet VPN”, RFC 7432, February 2015.</w:t>
      </w:r>
    </w:p>
    <w:p w14:paraId="77A3BD50" w14:textId="77777777" w:rsidR="00A925B8" w:rsidRDefault="00A925B8" w:rsidP="00A925B8">
      <w:pPr>
        <w:pStyle w:val="RFCReferencesBookmark"/>
      </w:pPr>
      <w:r>
        <w:t xml:space="preserve">[RFC7436] H. Shah, E. Rosen, F. Le </w:t>
      </w:r>
      <w:proofErr w:type="spellStart"/>
      <w:r>
        <w:t>Faucheur</w:t>
      </w:r>
      <w:proofErr w:type="spellEnd"/>
      <w:r>
        <w:t>, and G. Heron, “IP-Only LAN Service (IPLS)”, RFC 7436, January 2015.</w:t>
      </w:r>
    </w:p>
    <w:p w14:paraId="5FA28DFD" w14:textId="77777777" w:rsidR="00A925B8" w:rsidRDefault="00A925B8" w:rsidP="00A925B8">
      <w:pPr>
        <w:pStyle w:val="RFCReferencesBookmark"/>
      </w:pPr>
      <w:r>
        <w:t xml:space="preserve">[RFC8214] S. Boutros, A. </w:t>
      </w:r>
      <w:proofErr w:type="spellStart"/>
      <w:r>
        <w:t>Sajassi</w:t>
      </w:r>
      <w:proofErr w:type="spellEnd"/>
      <w:r>
        <w:t xml:space="preserve">, S. Salam, J. Drake, and J. </w:t>
      </w:r>
      <w:proofErr w:type="spellStart"/>
      <w:r>
        <w:t>Rabadan</w:t>
      </w:r>
      <w:proofErr w:type="spellEnd"/>
      <w:r>
        <w:t>, “Virtual Private Wire Service Support in Ethernet VPN”, RFC 8214, August 2017.</w:t>
      </w:r>
    </w:p>
    <w:p w14:paraId="7A2DFA59" w14:textId="77777777" w:rsidR="00A925B8" w:rsidRDefault="00A925B8" w:rsidP="00A925B8">
      <w:pPr>
        <w:pStyle w:val="RFCReferencesBookmark"/>
      </w:pPr>
      <w:r w:rsidRPr="00425337">
        <w:t>[RFC8299]</w:t>
      </w:r>
      <w:r w:rsidRPr="00425337">
        <w:tab/>
        <w:t xml:space="preserve">Q. Wu, S. </w:t>
      </w:r>
      <w:proofErr w:type="spellStart"/>
      <w:r w:rsidRPr="00425337">
        <w:t>Litkowski</w:t>
      </w:r>
      <w:proofErr w:type="spellEnd"/>
      <w:r w:rsidRPr="00425337">
        <w:t xml:space="preserve">, L. </w:t>
      </w:r>
      <w:proofErr w:type="spellStart"/>
      <w:r w:rsidRPr="00425337">
        <w:t>Tomotaki</w:t>
      </w:r>
      <w:proofErr w:type="spellEnd"/>
      <w:r w:rsidRPr="00425337">
        <w:t>, and K. Ogaki, “YANG Data Model for L3VPN Service Delivery”, RFC 8299, January 2018.</w:t>
      </w:r>
    </w:p>
    <w:p w14:paraId="50EA278F" w14:textId="77777777" w:rsidR="00A925B8" w:rsidRPr="00425337" w:rsidRDefault="00A925B8" w:rsidP="00A925B8">
      <w:pPr>
        <w:pStyle w:val="RFCReferencesBookmark"/>
      </w:pPr>
      <w:r w:rsidRPr="00425337">
        <w:t>[RFC8309]</w:t>
      </w:r>
      <w:r w:rsidRPr="00425337">
        <w:tab/>
        <w:t xml:space="preserve">Q. Wu, W. Liu, and A. Farrel, “Service Model Explained”, RFC 8309, January 2018. </w:t>
      </w:r>
    </w:p>
    <w:p w14:paraId="41FC8346" w14:textId="77777777" w:rsidR="00A925B8" w:rsidRDefault="00A925B8" w:rsidP="00A925B8">
      <w:pPr>
        <w:pStyle w:val="RFCReferencesBookmark"/>
      </w:pPr>
      <w:r>
        <w:t>[RFC8466] G. Fioccola, ed., “A YANG Data Model for Layer 2 Virtual Private Network (L2VPN) Service Delivery”, RFC8466, October 2018.</w:t>
      </w:r>
    </w:p>
    <w:p w14:paraId="0F44E49B" w14:textId="77777777" w:rsidR="00A32AF9" w:rsidRDefault="00FC576E" w:rsidP="00A925B8">
      <w:pPr>
        <w:pStyle w:val="RFCReferencesBookmark"/>
      </w:pPr>
      <w:r>
        <w:t>[TNBI]</w:t>
      </w:r>
      <w:r>
        <w:tab/>
      </w:r>
      <w:r>
        <w:tab/>
      </w:r>
      <w:r w:rsidR="001153AA">
        <w:t>Busi, I., Daniel, K. et al., "</w:t>
      </w:r>
      <w:r w:rsidRPr="00FC576E">
        <w:t>Transport Northbound Interface Applicability Statement</w:t>
      </w:r>
      <w:r w:rsidR="001153AA">
        <w:t xml:space="preserve">", </w:t>
      </w:r>
      <w:r w:rsidR="00A32AF9" w:rsidRPr="00A32AF9">
        <w:t>draft-</w:t>
      </w:r>
      <w:proofErr w:type="spellStart"/>
      <w:r w:rsidR="00A32AF9" w:rsidRPr="00A32AF9">
        <w:t>ietf</w:t>
      </w:r>
      <w:proofErr w:type="spellEnd"/>
      <w:r w:rsidR="00A32AF9" w:rsidRPr="00A32AF9">
        <w:t>-</w:t>
      </w:r>
      <w:proofErr w:type="spellStart"/>
      <w:r w:rsidR="00A32AF9" w:rsidRPr="00A32AF9">
        <w:t>ccamp</w:t>
      </w:r>
      <w:proofErr w:type="spellEnd"/>
      <w:r w:rsidR="00A32AF9" w:rsidRPr="00A32AF9">
        <w:t>-transport-</w:t>
      </w:r>
      <w:proofErr w:type="spellStart"/>
      <w:r w:rsidR="00A32AF9" w:rsidRPr="00A32AF9">
        <w:t>nbi</w:t>
      </w:r>
      <w:proofErr w:type="spellEnd"/>
      <w:r w:rsidR="00A32AF9" w:rsidRPr="00A32AF9">
        <w:t>-app-statement</w:t>
      </w:r>
      <w:r w:rsidR="001153AA">
        <w:t>, work in progress.</w:t>
      </w:r>
    </w:p>
    <w:p w14:paraId="6102CF6B" w14:textId="26D0785B" w:rsidR="00A925B8" w:rsidRDefault="00A925B8" w:rsidP="00A925B8">
      <w:pPr>
        <w:pStyle w:val="RFCReferencesBookmark"/>
      </w:pPr>
      <w:r>
        <w:lastRenderedPageBreak/>
        <w:t>[VN</w:t>
      </w:r>
      <w:r w:rsidR="00A20412">
        <w:t>]</w:t>
      </w:r>
      <w:r w:rsidR="00A20412">
        <w:tab/>
      </w:r>
      <w:r w:rsidR="00A20412">
        <w:tab/>
      </w:r>
      <w:r>
        <w:t>Y. Lee, et al., “A Yang Data Model for ACTN VN Operation”, draft-</w:t>
      </w:r>
      <w:proofErr w:type="spellStart"/>
      <w:r>
        <w:t>ietf</w:t>
      </w:r>
      <w:proofErr w:type="spellEnd"/>
      <w:r>
        <w:t>-teas-</w:t>
      </w:r>
      <w:proofErr w:type="spellStart"/>
      <w:r>
        <w:t>actn</w:t>
      </w:r>
      <w:proofErr w:type="spellEnd"/>
      <w:r>
        <w:t>-</w:t>
      </w:r>
      <w:proofErr w:type="spellStart"/>
      <w:r>
        <w:t>vn</w:t>
      </w:r>
      <w:proofErr w:type="spellEnd"/>
      <w:r>
        <w:t xml:space="preserve">-yang, work in progress. </w:t>
      </w:r>
    </w:p>
    <w:p w14:paraId="718E43C0" w14:textId="77777777" w:rsidR="00560C28" w:rsidRDefault="00560C28" w:rsidP="00560C28">
      <w:pPr>
        <w:pStyle w:val="RFCReferencesBookmark"/>
      </w:pPr>
      <w:r>
        <w:t>[L2NM]</w:t>
      </w:r>
      <w:r>
        <w:tab/>
      </w:r>
      <w:r>
        <w:tab/>
        <w:t xml:space="preserve">S. </w:t>
      </w:r>
      <w:proofErr w:type="spellStart"/>
      <w:r w:rsidRPr="00560C28">
        <w:t>Barguil</w:t>
      </w:r>
      <w:proofErr w:type="spellEnd"/>
      <w:r>
        <w:t>, et al., “</w:t>
      </w:r>
      <w:r w:rsidRPr="00560C28">
        <w:t>A Layer 2 VPN Network YANG Model</w:t>
      </w:r>
      <w:r>
        <w:t xml:space="preserve">”, </w:t>
      </w:r>
      <w:r w:rsidRPr="00560C28">
        <w:t>draft-ietf-opsawg-l2nm</w:t>
      </w:r>
      <w:r>
        <w:t xml:space="preserve">, work in progress. </w:t>
      </w:r>
    </w:p>
    <w:p w14:paraId="7108D1E6" w14:textId="4AA0154B" w:rsidR="00A20412" w:rsidRDefault="00A20412" w:rsidP="00560C28">
      <w:pPr>
        <w:pStyle w:val="RFCReferencesBookmark"/>
      </w:pPr>
      <w:r>
        <w:t>[L</w:t>
      </w:r>
      <w:r w:rsidR="00560C28">
        <w:t>3</w:t>
      </w:r>
      <w:r>
        <w:t>NM]</w:t>
      </w:r>
      <w:r>
        <w:tab/>
      </w:r>
      <w:r>
        <w:tab/>
      </w:r>
      <w:r w:rsidR="00560C28">
        <w:t>S</w:t>
      </w:r>
      <w:r>
        <w:t xml:space="preserve">. </w:t>
      </w:r>
      <w:proofErr w:type="spellStart"/>
      <w:r w:rsidR="00560C28" w:rsidRPr="00560C28">
        <w:t>Barguil</w:t>
      </w:r>
      <w:proofErr w:type="spellEnd"/>
      <w:r>
        <w:t>, et al., “</w:t>
      </w:r>
      <w:r w:rsidR="00560C28" w:rsidRPr="00560C28">
        <w:t>A Layer 3 VPN Network YANG Model</w:t>
      </w:r>
      <w:r>
        <w:t xml:space="preserve">”, </w:t>
      </w:r>
      <w:r w:rsidR="00560C28" w:rsidRPr="00560C28">
        <w:t>draft-ietf-opsawg-l3sm-l3nm</w:t>
      </w:r>
      <w:r>
        <w:t xml:space="preserve">, work in progress. </w:t>
      </w:r>
    </w:p>
    <w:p w14:paraId="43DC3627" w14:textId="22F3DC69" w:rsidR="00A925B8" w:rsidRDefault="00A925B8" w:rsidP="00A20412">
      <w:pPr>
        <w:pStyle w:val="RFCReferencesBookmark"/>
      </w:pPr>
      <w:r>
        <w:t xml:space="preserve">[TSM] </w:t>
      </w:r>
      <w:r w:rsidR="008168C1">
        <w:tab/>
      </w:r>
      <w:r w:rsidR="008168C1">
        <w:tab/>
      </w:r>
      <w:r>
        <w:t>Y. Lee, et al., “Traffic Engineering and Service Mapping Yang Model”, draft-</w:t>
      </w:r>
      <w:proofErr w:type="spellStart"/>
      <w:r>
        <w:t>ietf</w:t>
      </w:r>
      <w:proofErr w:type="spellEnd"/>
      <w:r>
        <w:t>-teas-</w:t>
      </w:r>
      <w:proofErr w:type="spellStart"/>
      <w:r>
        <w:t>te</w:t>
      </w:r>
      <w:proofErr w:type="spellEnd"/>
      <w:r>
        <w:t xml:space="preserve">-service-mapping-yang, work in progress. </w:t>
      </w:r>
    </w:p>
    <w:p w14:paraId="721660CA" w14:textId="77777777" w:rsidR="00A925B8" w:rsidRDefault="00A925B8" w:rsidP="00A925B8">
      <w:pPr>
        <w:pStyle w:val="RFCReferencesBookmark"/>
      </w:pPr>
      <w:r>
        <w:t>[ACTN-PM] Y. Lee, et al., “YANG models for VN &amp; TE Performance Monitoring Telemetry and Scaling Intent Autonomics”, draft-lee-teas-</w:t>
      </w:r>
      <w:proofErr w:type="spellStart"/>
      <w:r>
        <w:t>actn</w:t>
      </w:r>
      <w:proofErr w:type="spellEnd"/>
      <w:r>
        <w:t xml:space="preserve">-pm-telemetry-autonomics, work in progress. </w:t>
      </w:r>
    </w:p>
    <w:p w14:paraId="5F8C116E" w14:textId="77777777" w:rsidR="00A925B8" w:rsidRPr="00F4157B" w:rsidRDefault="00A925B8" w:rsidP="00E74B29">
      <w:pPr>
        <w:pStyle w:val="RFCReferencesBookmark"/>
      </w:pPr>
      <w:r w:rsidRPr="00E74B29">
        <w:t>[BGP-L3VPN</w:t>
      </w:r>
      <w:r w:rsidRPr="00F4157B">
        <w:t xml:space="preserve">] D. Jain, et al. “Yang Data Model for BGP/MPLS L3 VPNs”, </w:t>
      </w:r>
      <w:r w:rsidRPr="00954E1B">
        <w:t>draft-ietf-bess-l3vpn-yang</w:t>
      </w:r>
      <w:r w:rsidRPr="00F4157B">
        <w:t xml:space="preserve">, work in progress. </w:t>
      </w:r>
    </w:p>
    <w:p w14:paraId="1B85801B" w14:textId="77777777" w:rsidR="00A925B8" w:rsidRDefault="00A925B8" w:rsidP="00B53579">
      <w:pPr>
        <w:pStyle w:val="RFCReferencesBookmark"/>
      </w:pPr>
    </w:p>
    <w:p w14:paraId="597929A6" w14:textId="77777777" w:rsidR="00D367CF" w:rsidRDefault="00D367CF" w:rsidP="00D367CF">
      <w:pPr>
        <w:pStyle w:val="RFCApp"/>
      </w:pPr>
      <w:bookmarkStart w:id="283" w:name="_Toc53130257"/>
      <w:bookmarkStart w:id="284" w:name="_Toc68604116"/>
      <w:r w:rsidRPr="00D367CF">
        <w:lastRenderedPageBreak/>
        <w:t>Multi-layer and multi-domain resiliency</w:t>
      </w:r>
      <w:bookmarkEnd w:id="283"/>
      <w:bookmarkEnd w:id="284"/>
    </w:p>
    <w:p w14:paraId="183F9A0D" w14:textId="77777777" w:rsidR="00D367CF" w:rsidRDefault="00D367CF" w:rsidP="00D367CF">
      <w:pPr>
        <w:pStyle w:val="RFCAppH1"/>
      </w:pPr>
      <w:bookmarkStart w:id="285" w:name="_Toc53130258"/>
      <w:bookmarkStart w:id="286" w:name="_Toc68604117"/>
      <w:r w:rsidRPr="00D367CF">
        <w:t>Maintenance Window</w:t>
      </w:r>
      <w:bookmarkEnd w:id="285"/>
      <w:bookmarkEnd w:id="286"/>
    </w:p>
    <w:p w14:paraId="6BDEAF91" w14:textId="77777777" w:rsidR="00CD0EBF" w:rsidRDefault="00CD0EBF" w:rsidP="00CD0EBF">
      <w:r>
        <w:t xml:space="preserve">Before planned maintenance operation on DWDM network takes place, IP traffic should be moved hitless to another link. </w:t>
      </w:r>
    </w:p>
    <w:p w14:paraId="59023680" w14:textId="77777777" w:rsidR="00CD0EBF" w:rsidRPr="00677935" w:rsidRDefault="00CD0EBF" w:rsidP="00CD0EBF">
      <w:r>
        <w:t>MDSC must reroute IP traffic before the events takes place. It should be possible to lock IP traffic to the protection route until the maintenance event is finished, unless a fault occurs on such path.</w:t>
      </w:r>
    </w:p>
    <w:p w14:paraId="032DB15D" w14:textId="77777777" w:rsidR="00D367CF" w:rsidRDefault="00D367CF" w:rsidP="00D367CF">
      <w:pPr>
        <w:pStyle w:val="RFCAppH1"/>
      </w:pPr>
      <w:bookmarkStart w:id="287" w:name="_Toc53130259"/>
      <w:bookmarkStart w:id="288" w:name="_Toc68604118"/>
      <w:r w:rsidRPr="00D367CF">
        <w:t>Router port failure</w:t>
      </w:r>
      <w:bookmarkEnd w:id="287"/>
      <w:bookmarkEnd w:id="288"/>
    </w:p>
    <w:p w14:paraId="7E592D57" w14:textId="220A4F07" w:rsidR="00CD0EBF" w:rsidRDefault="00CD0EBF" w:rsidP="00CD0EBF">
      <w:r>
        <w:t xml:space="preserve">The focus is on client-side protection scheme between IP router and reconfigurable ROADM. Scenario here is to define only one port in the routers and in the ROADM </w:t>
      </w:r>
      <w:proofErr w:type="spellStart"/>
      <w:r>
        <w:t>muxponder</w:t>
      </w:r>
      <w:proofErr w:type="spellEnd"/>
      <w:r>
        <w:t xml:space="preserve"> board at both ends as back-up ports to recover any other port failure on client-side of the ROADM (either on router port side or on </w:t>
      </w:r>
      <w:proofErr w:type="spellStart"/>
      <w:r>
        <w:t>muxponder</w:t>
      </w:r>
      <w:proofErr w:type="spellEnd"/>
      <w:r>
        <w:t xml:space="preserve"> side or on the link between them). When client-side port failure occurs, alarms are raised to MDSC by IP-PNC and O-PNC (port status down, LOS etc.). MDSC checks with OP-PNC(s) that there is no optical failure in the optical layer.</w:t>
      </w:r>
    </w:p>
    <w:p w14:paraId="3467C801" w14:textId="77777777" w:rsidR="00CD0EBF" w:rsidRDefault="00CD0EBF" w:rsidP="00CD0EBF">
      <w:r>
        <w:t>There can be two cases here:</w:t>
      </w:r>
    </w:p>
    <w:p w14:paraId="0C70A49C" w14:textId="77777777" w:rsidR="00CD0EBF" w:rsidRDefault="00CD0EBF" w:rsidP="00CD0EBF">
      <w:pPr>
        <w:pStyle w:val="RFCListNumbered"/>
        <w:numPr>
          <w:ilvl w:val="0"/>
          <w:numId w:val="24"/>
        </w:numPr>
      </w:pPr>
      <w:r>
        <w:t xml:space="preserve">LAG was defined between the two end routers. MDSC, after checking that optical layer is fine between the two end ROADMs, triggers the ROADM configuration so that the router back-up port with its associated </w:t>
      </w:r>
      <w:proofErr w:type="spellStart"/>
      <w:r>
        <w:t>muxponder</w:t>
      </w:r>
      <w:proofErr w:type="spellEnd"/>
      <w:r>
        <w:t xml:space="preserve"> port can reuse the </w:t>
      </w:r>
      <w:proofErr w:type="spellStart"/>
      <w:r>
        <w:t>OCh</w:t>
      </w:r>
      <w:proofErr w:type="spellEnd"/>
      <w:r>
        <w:t xml:space="preserve"> that was already in use previously by the failed router port and adds the new link to the LAG on the failure side.</w:t>
      </w:r>
      <w:r>
        <w:br/>
      </w:r>
      <w:r>
        <w:br/>
        <w:t xml:space="preserve">While the ROADM reconfiguration takes place, IP/MPLS traffic is using the reduced bandwidth of the IP link bundle, discarding lower priority traffic if required. Once backup port has been reconfigured to reuse the existing </w:t>
      </w:r>
      <w:proofErr w:type="spellStart"/>
      <w:r>
        <w:t>OCh</w:t>
      </w:r>
      <w:proofErr w:type="spellEnd"/>
      <w:r>
        <w:t xml:space="preserve"> and new link has been added to the LAG then original Bandwidth is recovered between the end routers.</w:t>
      </w:r>
      <w:r>
        <w:br/>
      </w:r>
      <w:r>
        <w:br/>
      </w:r>
      <w:r w:rsidRPr="00677935">
        <w:t>Note: in this LAG scenario let assume that BFD is running at LAG level so that there is nothing triggered at MPLS level when one of the link member of the LAG fails.</w:t>
      </w:r>
    </w:p>
    <w:p w14:paraId="5867AAC5" w14:textId="77777777" w:rsidR="00CD0EBF" w:rsidRDefault="00CD0EBF" w:rsidP="00CD0EBF">
      <w:pPr>
        <w:pStyle w:val="RFCListNumbered"/>
        <w:numPr>
          <w:ilvl w:val="0"/>
          <w:numId w:val="24"/>
        </w:numPr>
      </w:pPr>
      <w:r w:rsidRPr="00677935">
        <w:lastRenderedPageBreak/>
        <w:t xml:space="preserve">If there is no LAG then the scenario is not clear since a router port failure would automatically trigger (through BFD failure) first a sub-50ms protection at MPLS level :FRR (MPLS RSVP-TE case) or TI-LFA (MPLS based SR-TE case) through a protection port. At the same time MDSC, after checking that optical network connection is still fine, would trigger the reconfiguration of the back-up port of the router and of the ROADM </w:t>
      </w:r>
      <w:proofErr w:type="spellStart"/>
      <w:r w:rsidRPr="00677935">
        <w:t>muxponder</w:t>
      </w:r>
      <w:proofErr w:type="spellEnd"/>
      <w:r w:rsidRPr="00677935">
        <w:t xml:space="preserve"> to re-use the same </w:t>
      </w:r>
      <w:proofErr w:type="spellStart"/>
      <w:r w:rsidRPr="00677935">
        <w:t>OCh</w:t>
      </w:r>
      <w:proofErr w:type="spellEnd"/>
      <w:r w:rsidRPr="00677935">
        <w:t xml:space="preserve"> as the one used originally for the failed router port. Once everything has been correctly configured, MDSC Global PCE could suggest to the operator to trigger a possible re-</w:t>
      </w:r>
      <w:proofErr w:type="spellStart"/>
      <w:r w:rsidRPr="00677935">
        <w:t>optimisation</w:t>
      </w:r>
      <w:proofErr w:type="spellEnd"/>
      <w:r w:rsidRPr="00677935">
        <w:t xml:space="preserve"> of the back-up MPLS path to go back to </w:t>
      </w:r>
      <w:proofErr w:type="gramStart"/>
      <w:r w:rsidRPr="00677935">
        <w:t>the  MPLS</w:t>
      </w:r>
      <w:proofErr w:type="gramEnd"/>
      <w:r w:rsidRPr="00677935">
        <w:t xml:space="preserve"> primary path through the back-up port of the router and the original </w:t>
      </w:r>
      <w:proofErr w:type="spellStart"/>
      <w:r w:rsidRPr="00677935">
        <w:t>OCh</w:t>
      </w:r>
      <w:proofErr w:type="spellEnd"/>
      <w:r w:rsidRPr="00677935">
        <w:t xml:space="preserve"> if overall cost, latency etc. is improved. However, in this scenario, there is a need for protection port PLUS back-up port in the router which does not lead to clear port savings.</w:t>
      </w:r>
    </w:p>
    <w:p w14:paraId="19D32EB0" w14:textId="77777777" w:rsidR="00D747CD" w:rsidRPr="005254EF" w:rsidRDefault="00D747CD" w:rsidP="00D747CD">
      <w:pPr>
        <w:pStyle w:val="RFCH1-nonum"/>
      </w:pPr>
      <w:bookmarkStart w:id="289" w:name="_Toc44338393"/>
      <w:bookmarkStart w:id="290" w:name="_Toc53130260"/>
      <w:bookmarkStart w:id="291" w:name="_Toc68604119"/>
      <w:r w:rsidRPr="005254EF">
        <w:t>Acknowledgments</w:t>
      </w:r>
      <w:bookmarkEnd w:id="289"/>
      <w:bookmarkEnd w:id="290"/>
      <w:bookmarkEnd w:id="291"/>
    </w:p>
    <w:p w14:paraId="55B2C7C4" w14:textId="77777777" w:rsidR="00D747CD" w:rsidRDefault="00D747CD" w:rsidP="00D747CD">
      <w:r w:rsidRPr="005254EF">
        <w:t>This document was prepared using 2-Word-v2.0.template.dot.</w:t>
      </w:r>
    </w:p>
    <w:p w14:paraId="46A67C06" w14:textId="77777777" w:rsidR="00D747CD" w:rsidRPr="005254EF" w:rsidRDefault="00D747CD" w:rsidP="00D747CD">
      <w:r>
        <w:t>Some of t</w:t>
      </w:r>
      <w:r w:rsidRPr="00BA2A4C">
        <w:t xml:space="preserve">his </w:t>
      </w:r>
      <w:r>
        <w:t xml:space="preserve">analysis </w:t>
      </w:r>
      <w:r w:rsidRPr="00BA2A4C">
        <w:t>work was supported in part by the European Commission funded H2020-ICT-2016-2 METRO-HAUL project (G.A. 761727).</w:t>
      </w:r>
    </w:p>
    <w:p w14:paraId="69C23C63" w14:textId="77777777" w:rsidR="00D747CD" w:rsidRPr="00742588" w:rsidRDefault="00D747CD" w:rsidP="00D747CD">
      <w:pPr>
        <w:pStyle w:val="RFCH1-nonum"/>
        <w:rPr>
          <w:lang w:val="it-IT"/>
          <w:rPrChange w:id="292" w:author="Paolo Volpato" w:date="2021-06-08T08:21:00Z">
            <w:rPr/>
          </w:rPrChange>
        </w:rPr>
      </w:pPr>
      <w:bookmarkStart w:id="293" w:name="_Toc44338394"/>
      <w:bookmarkStart w:id="294" w:name="_Toc53130261"/>
      <w:bookmarkStart w:id="295" w:name="_Toc68604120"/>
      <w:r w:rsidRPr="00742588">
        <w:rPr>
          <w:lang w:val="it-IT"/>
          <w:rPrChange w:id="296" w:author="Paolo Volpato" w:date="2021-06-08T08:21:00Z">
            <w:rPr/>
          </w:rPrChange>
        </w:rPr>
        <w:t>Contributors</w:t>
      </w:r>
      <w:bookmarkEnd w:id="293"/>
      <w:bookmarkEnd w:id="294"/>
      <w:bookmarkEnd w:id="295"/>
    </w:p>
    <w:p w14:paraId="5B9396B4" w14:textId="77777777" w:rsidR="00D747CD" w:rsidRPr="006B2FA6" w:rsidRDefault="00D747CD" w:rsidP="00D747CD">
      <w:pPr>
        <w:rPr>
          <w:lang w:val="it-IT"/>
        </w:rPr>
      </w:pPr>
      <w:r w:rsidRPr="006B2FA6">
        <w:rPr>
          <w:lang w:val="it-IT"/>
        </w:rPr>
        <w:t>Sergio Belotti</w:t>
      </w:r>
      <w:r w:rsidRPr="006B2FA6">
        <w:rPr>
          <w:lang w:val="it-IT"/>
        </w:rPr>
        <w:br/>
        <w:t>Nokia</w:t>
      </w:r>
    </w:p>
    <w:p w14:paraId="48095114" w14:textId="4482CF17" w:rsidR="00D747CD" w:rsidRPr="00742588" w:rsidRDefault="00D747CD" w:rsidP="00D747CD">
      <w:pPr>
        <w:rPr>
          <w:lang w:val="it-IT"/>
          <w:rPrChange w:id="297" w:author="Paolo Volpato" w:date="2021-06-08T08:21:00Z">
            <w:rPr>
              <w:lang w:val="en-GB"/>
            </w:rPr>
          </w:rPrChange>
        </w:rPr>
      </w:pPr>
      <w:r w:rsidRPr="00742588">
        <w:rPr>
          <w:lang w:val="it-IT"/>
          <w:rPrChange w:id="298" w:author="Paolo Volpato" w:date="2021-06-08T08:21:00Z">
            <w:rPr>
              <w:lang w:val="en-GB"/>
            </w:rPr>
          </w:rPrChange>
        </w:rPr>
        <w:t xml:space="preserve">Email: </w:t>
      </w:r>
      <w:r w:rsidRPr="00742588">
        <w:rPr>
          <w:rStyle w:val="Hyperlink"/>
          <w:lang w:val="it-IT"/>
          <w:rPrChange w:id="299" w:author="Paolo Volpato" w:date="2021-06-08T08:21:00Z">
            <w:rPr>
              <w:rStyle w:val="Hyperlink"/>
              <w:lang w:val="en-GB"/>
            </w:rPr>
          </w:rPrChange>
        </w:rPr>
        <w:t>sergio.belotti@nokia.com</w:t>
      </w:r>
      <w:r w:rsidRPr="00742588">
        <w:rPr>
          <w:lang w:val="it-IT"/>
          <w:rPrChange w:id="300" w:author="Paolo Volpato" w:date="2021-06-08T08:21:00Z">
            <w:rPr>
              <w:lang w:val="en-GB"/>
            </w:rPr>
          </w:rPrChange>
        </w:rPr>
        <w:t xml:space="preserve"> </w:t>
      </w:r>
    </w:p>
    <w:p w14:paraId="2878565E" w14:textId="77777777" w:rsidR="00D747CD" w:rsidRPr="00742588" w:rsidRDefault="00D747CD" w:rsidP="00D747CD">
      <w:pPr>
        <w:rPr>
          <w:lang w:val="it-IT"/>
          <w:rPrChange w:id="301" w:author="Paolo Volpato" w:date="2021-06-08T08:21:00Z">
            <w:rPr>
              <w:lang w:val="en-GB"/>
            </w:rPr>
          </w:rPrChange>
        </w:rPr>
      </w:pPr>
    </w:p>
    <w:p w14:paraId="2B960F6B" w14:textId="77777777" w:rsidR="00D747CD" w:rsidRPr="00980212" w:rsidRDefault="00D747CD" w:rsidP="00D747CD">
      <w:pPr>
        <w:rPr>
          <w:lang w:val="it-IT"/>
        </w:rPr>
      </w:pPr>
      <w:r w:rsidRPr="00980212">
        <w:rPr>
          <w:lang w:val="it-IT"/>
        </w:rPr>
        <w:t>Gabriele Galimberti</w:t>
      </w:r>
      <w:r w:rsidRPr="00980212">
        <w:rPr>
          <w:lang w:val="it-IT"/>
        </w:rPr>
        <w:br/>
      </w:r>
      <w:r>
        <w:rPr>
          <w:lang w:val="it-IT"/>
        </w:rPr>
        <w:t>Cisco</w:t>
      </w:r>
    </w:p>
    <w:p w14:paraId="36DA4959" w14:textId="5FD28A4F" w:rsidR="00D747CD" w:rsidRPr="00980212" w:rsidRDefault="00D747CD" w:rsidP="00D747CD">
      <w:pPr>
        <w:rPr>
          <w:lang w:val="it-IT"/>
        </w:rPr>
      </w:pPr>
      <w:r w:rsidRPr="00980212">
        <w:rPr>
          <w:lang w:val="it-IT"/>
        </w:rPr>
        <w:t xml:space="preserve">Email: </w:t>
      </w:r>
      <w:r w:rsidRPr="0092204D">
        <w:rPr>
          <w:rStyle w:val="Hyperlink"/>
          <w:lang w:val="it-IT"/>
        </w:rPr>
        <w:t>ggalimbe@cisco.com</w:t>
      </w:r>
    </w:p>
    <w:p w14:paraId="6F3CAE20" w14:textId="77777777" w:rsidR="00D747CD" w:rsidRPr="006B2FA6" w:rsidRDefault="00D747CD" w:rsidP="00D747CD">
      <w:pPr>
        <w:rPr>
          <w:lang w:val="it-IT"/>
        </w:rPr>
      </w:pPr>
    </w:p>
    <w:p w14:paraId="05F0F6D1" w14:textId="77777777" w:rsidR="00D747CD" w:rsidRPr="00980212" w:rsidRDefault="00D747CD" w:rsidP="00D747CD">
      <w:pPr>
        <w:rPr>
          <w:lang w:val="it-IT"/>
        </w:rPr>
      </w:pPr>
      <w:r w:rsidRPr="006B2FA6">
        <w:rPr>
          <w:lang w:val="it-IT"/>
        </w:rPr>
        <w:t>Zheng Yanlei</w:t>
      </w:r>
      <w:r w:rsidRPr="006B2FA6">
        <w:rPr>
          <w:lang w:val="it-IT"/>
        </w:rPr>
        <w:br/>
        <w:t>China Unic</w:t>
      </w:r>
      <w:r w:rsidRPr="00980212">
        <w:rPr>
          <w:lang w:val="it-IT"/>
        </w:rPr>
        <w:t>om</w:t>
      </w:r>
    </w:p>
    <w:p w14:paraId="083966B4" w14:textId="69C8A3BC" w:rsidR="00D747CD" w:rsidRPr="00980212" w:rsidRDefault="00D747CD" w:rsidP="00D747CD">
      <w:pPr>
        <w:rPr>
          <w:lang w:val="it-IT"/>
        </w:rPr>
      </w:pPr>
      <w:r w:rsidRPr="00980212">
        <w:rPr>
          <w:lang w:val="it-IT"/>
        </w:rPr>
        <w:t xml:space="preserve">Email: </w:t>
      </w:r>
      <w:r w:rsidRPr="0092204D">
        <w:rPr>
          <w:rStyle w:val="Hyperlink"/>
          <w:lang w:val="it-IT"/>
        </w:rPr>
        <w:t>zhengyanlei@chinaunicom.cn</w:t>
      </w:r>
    </w:p>
    <w:p w14:paraId="1D25B267" w14:textId="77777777" w:rsidR="00D747CD" w:rsidRPr="00742588" w:rsidRDefault="00D747CD" w:rsidP="00D747CD">
      <w:pPr>
        <w:rPr>
          <w:lang w:val="it-IT"/>
          <w:rPrChange w:id="302" w:author="Paolo Volpato" w:date="2021-06-08T08:21:00Z">
            <w:rPr/>
          </w:rPrChange>
        </w:rPr>
      </w:pPr>
    </w:p>
    <w:p w14:paraId="4A39D6EF" w14:textId="77777777" w:rsidR="00D747CD" w:rsidRPr="00980212" w:rsidRDefault="00D747CD" w:rsidP="00D747CD">
      <w:pPr>
        <w:rPr>
          <w:lang w:val="it-IT"/>
        </w:rPr>
      </w:pPr>
      <w:r w:rsidRPr="005450D7">
        <w:rPr>
          <w:lang w:val="it-IT"/>
        </w:rPr>
        <w:t>Anton Snitser</w:t>
      </w:r>
      <w:r w:rsidRPr="00980212">
        <w:rPr>
          <w:lang w:val="it-IT"/>
        </w:rPr>
        <w:br/>
      </w:r>
      <w:r w:rsidRPr="005450D7">
        <w:rPr>
          <w:lang w:val="it-IT"/>
        </w:rPr>
        <w:t>Sedona</w:t>
      </w:r>
    </w:p>
    <w:p w14:paraId="27F76D89" w14:textId="3B9D68B1" w:rsidR="00D747CD" w:rsidRPr="00DD42FF" w:rsidRDefault="00D747CD" w:rsidP="00D747CD">
      <w:pPr>
        <w:rPr>
          <w:lang w:val="es-ES"/>
        </w:rPr>
      </w:pPr>
      <w:r w:rsidRPr="00DD42FF">
        <w:rPr>
          <w:lang w:val="es-ES"/>
        </w:rPr>
        <w:t xml:space="preserve">Email: </w:t>
      </w:r>
      <w:r w:rsidRPr="0092204D">
        <w:rPr>
          <w:rStyle w:val="Hyperlink"/>
          <w:lang w:val="es-ES"/>
        </w:rPr>
        <w:t>antons@sedonasys.com</w:t>
      </w:r>
    </w:p>
    <w:p w14:paraId="5A31EB06" w14:textId="77777777" w:rsidR="00D747CD" w:rsidRPr="00DD42FF" w:rsidRDefault="00D747CD" w:rsidP="00D747CD">
      <w:pPr>
        <w:rPr>
          <w:lang w:val="es-ES"/>
        </w:rPr>
      </w:pPr>
    </w:p>
    <w:p w14:paraId="48121F3E" w14:textId="77777777" w:rsidR="00D747CD" w:rsidRPr="00980212" w:rsidRDefault="00D747CD" w:rsidP="00D747CD">
      <w:pPr>
        <w:rPr>
          <w:lang w:val="it-IT"/>
        </w:rPr>
      </w:pPr>
      <w:r w:rsidRPr="00980212">
        <w:rPr>
          <w:lang w:val="it-IT"/>
        </w:rPr>
        <w:t>Washington Costa Pereira Correia</w:t>
      </w:r>
      <w:r w:rsidRPr="00980212">
        <w:rPr>
          <w:lang w:val="it-IT"/>
        </w:rPr>
        <w:br/>
        <w:t>T</w:t>
      </w:r>
      <w:r>
        <w:rPr>
          <w:lang w:val="it-IT"/>
        </w:rPr>
        <w:t>IM Brasil</w:t>
      </w:r>
    </w:p>
    <w:p w14:paraId="7A457419" w14:textId="15DD2E49" w:rsidR="00D747CD" w:rsidRDefault="00D747CD" w:rsidP="00D747CD">
      <w:r>
        <w:t xml:space="preserve">Email: </w:t>
      </w:r>
      <w:r w:rsidRPr="0092204D">
        <w:rPr>
          <w:rStyle w:val="Hyperlink"/>
        </w:rPr>
        <w:t>wcorreia@timbrasil.com.br</w:t>
      </w:r>
    </w:p>
    <w:p w14:paraId="5583D678" w14:textId="77777777" w:rsidR="00D747CD" w:rsidRDefault="00D747CD" w:rsidP="00D747CD"/>
    <w:p w14:paraId="3DC7AF4E" w14:textId="77777777" w:rsidR="00D747CD" w:rsidRPr="008B1AC2" w:rsidRDefault="00D747CD" w:rsidP="00D747CD">
      <w:r w:rsidRPr="00121733">
        <w:t>Michael Scharf</w:t>
      </w:r>
      <w:r w:rsidRPr="006B2FA6">
        <w:rPr>
          <w:lang w:val="en-GB"/>
        </w:rPr>
        <w:br/>
      </w:r>
      <w:proofErr w:type="spellStart"/>
      <w:r w:rsidRPr="008B1AC2">
        <w:rPr>
          <w:lang w:val="en-GB"/>
        </w:rPr>
        <w:t>Hochschule</w:t>
      </w:r>
      <w:proofErr w:type="spellEnd"/>
      <w:r w:rsidRPr="008B1AC2">
        <w:rPr>
          <w:lang w:val="en-GB"/>
        </w:rPr>
        <w:t xml:space="preserve"> Esslingen - University of Applied Sciences</w:t>
      </w:r>
    </w:p>
    <w:p w14:paraId="309D2AE3" w14:textId="78C6C0C5" w:rsidR="00D747CD" w:rsidRDefault="00D747CD" w:rsidP="00D747CD">
      <w:r>
        <w:t xml:space="preserve">Email: </w:t>
      </w:r>
      <w:r w:rsidRPr="0092204D">
        <w:rPr>
          <w:rStyle w:val="Hyperlink"/>
        </w:rPr>
        <w:t>michael.scharf@hs-esslingen.de</w:t>
      </w:r>
    </w:p>
    <w:p w14:paraId="1883215B" w14:textId="77777777" w:rsidR="00D747CD" w:rsidRDefault="00D747CD" w:rsidP="00D747CD"/>
    <w:p w14:paraId="79A36032" w14:textId="77777777" w:rsidR="00D747CD" w:rsidRPr="004867D3" w:rsidRDefault="00D747CD" w:rsidP="00D747CD">
      <w:r w:rsidRPr="008B1AC2">
        <w:t>Young Lee</w:t>
      </w:r>
      <w:r w:rsidRPr="006B2FA6">
        <w:rPr>
          <w:lang w:val="en-GB"/>
        </w:rPr>
        <w:br/>
      </w:r>
      <w:r w:rsidRPr="008B1AC2">
        <w:rPr>
          <w:lang w:val="en-GB"/>
        </w:rPr>
        <w:t xml:space="preserve">Sung </w:t>
      </w:r>
      <w:proofErr w:type="spellStart"/>
      <w:r w:rsidRPr="008B1AC2">
        <w:rPr>
          <w:lang w:val="en-GB"/>
        </w:rPr>
        <w:t>Kyun</w:t>
      </w:r>
      <w:proofErr w:type="spellEnd"/>
      <w:r w:rsidRPr="008B1AC2">
        <w:rPr>
          <w:lang w:val="en-GB"/>
        </w:rPr>
        <w:t xml:space="preserve"> Kwan University</w:t>
      </w:r>
    </w:p>
    <w:p w14:paraId="0BAE4A97" w14:textId="6FB06C1B" w:rsidR="00D747CD" w:rsidRPr="00742588" w:rsidRDefault="00D747CD" w:rsidP="00D747CD">
      <w:pPr>
        <w:rPr>
          <w:lang w:val="it-IT"/>
          <w:rPrChange w:id="303" w:author="Paolo Volpato" w:date="2021-06-08T08:21:00Z">
            <w:rPr/>
          </w:rPrChange>
        </w:rPr>
      </w:pPr>
      <w:r w:rsidRPr="00742588">
        <w:rPr>
          <w:lang w:val="it-IT"/>
          <w:rPrChange w:id="304" w:author="Paolo Volpato" w:date="2021-06-08T08:21:00Z">
            <w:rPr/>
          </w:rPrChange>
        </w:rPr>
        <w:t xml:space="preserve">Email: </w:t>
      </w:r>
      <w:r w:rsidRPr="00742588">
        <w:rPr>
          <w:rStyle w:val="Hyperlink"/>
          <w:lang w:val="it-IT"/>
          <w:rPrChange w:id="305" w:author="Paolo Volpato" w:date="2021-06-08T08:21:00Z">
            <w:rPr>
              <w:rStyle w:val="Hyperlink"/>
            </w:rPr>
          </w:rPrChange>
        </w:rPr>
        <w:t>younglee.tx@gmail.com</w:t>
      </w:r>
    </w:p>
    <w:p w14:paraId="3870300A" w14:textId="77777777" w:rsidR="00D747CD" w:rsidRPr="00742588" w:rsidRDefault="00D747CD" w:rsidP="00D747CD">
      <w:pPr>
        <w:rPr>
          <w:lang w:val="it-IT"/>
          <w:rPrChange w:id="306" w:author="Paolo Volpato" w:date="2021-06-08T08:21:00Z">
            <w:rPr/>
          </w:rPrChange>
        </w:rPr>
      </w:pPr>
    </w:p>
    <w:p w14:paraId="42EFB76A" w14:textId="77777777" w:rsidR="00D747CD" w:rsidRPr="004867D3" w:rsidRDefault="00D747CD" w:rsidP="00D747CD">
      <w:pPr>
        <w:rPr>
          <w:lang w:val="it-IT"/>
        </w:rPr>
      </w:pPr>
      <w:r>
        <w:rPr>
          <w:lang w:val="it-IT"/>
        </w:rPr>
        <w:t xml:space="preserve">Jeff </w:t>
      </w:r>
      <w:r w:rsidRPr="008B1AC2">
        <w:rPr>
          <w:lang w:val="it-IT"/>
        </w:rPr>
        <w:t>Tantsura</w:t>
      </w:r>
      <w:r w:rsidRPr="004867D3">
        <w:rPr>
          <w:lang w:val="it-IT"/>
        </w:rPr>
        <w:br/>
      </w:r>
      <w:r w:rsidRPr="008B1AC2">
        <w:rPr>
          <w:lang w:val="it-IT"/>
        </w:rPr>
        <w:t>Apstra</w:t>
      </w:r>
    </w:p>
    <w:p w14:paraId="015C37CD" w14:textId="4B25E3BE" w:rsidR="00D747CD" w:rsidRPr="004867D3" w:rsidRDefault="00D747CD" w:rsidP="00D747CD">
      <w:pPr>
        <w:rPr>
          <w:lang w:val="it-IT"/>
        </w:rPr>
      </w:pPr>
      <w:r w:rsidRPr="004867D3">
        <w:rPr>
          <w:lang w:val="it-IT"/>
        </w:rPr>
        <w:t xml:space="preserve">Email: </w:t>
      </w:r>
      <w:r w:rsidRPr="0092204D">
        <w:rPr>
          <w:rStyle w:val="Hyperlink"/>
          <w:lang w:val="it-IT"/>
        </w:rPr>
        <w:t>jefftant.ietf@gmail.com</w:t>
      </w:r>
    </w:p>
    <w:p w14:paraId="3685E255" w14:textId="77777777" w:rsidR="00D747CD" w:rsidRPr="00742588" w:rsidRDefault="00D747CD" w:rsidP="00D747CD">
      <w:pPr>
        <w:rPr>
          <w:lang w:val="it-IT"/>
          <w:rPrChange w:id="307" w:author="Paolo Volpato" w:date="2021-06-08T08:21:00Z">
            <w:rPr/>
          </w:rPrChange>
        </w:rPr>
      </w:pPr>
    </w:p>
    <w:p w14:paraId="4948B07E" w14:textId="48BE76C0" w:rsidR="00D747CD" w:rsidRPr="004867D3" w:rsidRDefault="00D747CD" w:rsidP="00D747CD">
      <w:pPr>
        <w:rPr>
          <w:lang w:val="it-IT"/>
        </w:rPr>
      </w:pPr>
      <w:r>
        <w:rPr>
          <w:lang w:val="it-IT"/>
        </w:rPr>
        <w:t>Paolo Volpato</w:t>
      </w:r>
      <w:r w:rsidRPr="004867D3">
        <w:rPr>
          <w:lang w:val="it-IT"/>
        </w:rPr>
        <w:br/>
      </w:r>
      <w:r>
        <w:rPr>
          <w:lang w:val="it-IT"/>
        </w:rPr>
        <w:t>Huawei</w:t>
      </w:r>
    </w:p>
    <w:p w14:paraId="04A7B4E8" w14:textId="0ABD73D9" w:rsidR="00D747CD" w:rsidRPr="00742588" w:rsidRDefault="00D747CD" w:rsidP="00D747CD">
      <w:pPr>
        <w:rPr>
          <w:rPrChange w:id="308" w:author="Paolo Volpato" w:date="2021-06-08T08:21:00Z">
            <w:rPr>
              <w:lang w:val="it-IT"/>
            </w:rPr>
          </w:rPrChange>
        </w:rPr>
      </w:pPr>
      <w:r w:rsidRPr="00742588">
        <w:rPr>
          <w:rPrChange w:id="309" w:author="Paolo Volpato" w:date="2021-06-08T08:21:00Z">
            <w:rPr>
              <w:lang w:val="it-IT"/>
            </w:rPr>
          </w:rPrChange>
        </w:rPr>
        <w:t xml:space="preserve">Email: </w:t>
      </w:r>
      <w:r w:rsidRPr="00742588">
        <w:rPr>
          <w:rStyle w:val="Hyperlink"/>
          <w:rPrChange w:id="310" w:author="Paolo Volpato" w:date="2021-06-08T08:21:00Z">
            <w:rPr>
              <w:rStyle w:val="Hyperlink"/>
              <w:lang w:val="it-IT"/>
            </w:rPr>
          </w:rPrChange>
        </w:rPr>
        <w:t>paolo.volpato@huawei.com</w:t>
      </w:r>
    </w:p>
    <w:p w14:paraId="31B3E9D1" w14:textId="77777777" w:rsidR="00D367CF" w:rsidRDefault="00D367CF" w:rsidP="00D1043E">
      <w:pPr>
        <w:pStyle w:val="RFCH1-nonum"/>
      </w:pPr>
      <w:bookmarkStart w:id="311" w:name="_Toc53130262"/>
      <w:bookmarkStart w:id="312" w:name="_Toc68604121"/>
      <w:r w:rsidRPr="006836AC">
        <w:t>Authors’ Addresses</w:t>
      </w:r>
      <w:bookmarkEnd w:id="311"/>
      <w:bookmarkEnd w:id="312"/>
    </w:p>
    <w:p w14:paraId="5E1DC79D" w14:textId="77777777" w:rsidR="002E1F5F" w:rsidRPr="00742588" w:rsidRDefault="005254EF" w:rsidP="002E1F5F">
      <w:pPr>
        <w:pStyle w:val="RFCFigure"/>
        <w:rPr>
          <w:rFonts w:cs="Times New Roman"/>
          <w:lang w:val="it-IT"/>
          <w:rPrChange w:id="313" w:author="Paolo Volpato" w:date="2021-06-08T08:21:00Z">
            <w:rPr>
              <w:rFonts w:cs="Times New Roman"/>
            </w:rPr>
          </w:rPrChange>
        </w:rPr>
      </w:pPr>
      <w:r w:rsidRPr="00742588">
        <w:rPr>
          <w:lang w:val="it-IT"/>
          <w:rPrChange w:id="314" w:author="Paolo Volpato" w:date="2021-06-08T08:21:00Z">
            <w:rPr/>
          </w:rPrChange>
        </w:rPr>
        <w:t>Fabio Peruzzini</w:t>
      </w:r>
    </w:p>
    <w:p w14:paraId="377FB4AE" w14:textId="77777777" w:rsidR="002E1F5F" w:rsidRPr="00742588" w:rsidRDefault="005254EF" w:rsidP="002E1F5F">
      <w:pPr>
        <w:pStyle w:val="RFCFigure"/>
        <w:rPr>
          <w:rFonts w:cs="Times New Roman"/>
          <w:lang w:val="it-IT"/>
          <w:rPrChange w:id="315" w:author="Paolo Volpato" w:date="2021-06-08T08:21:00Z">
            <w:rPr>
              <w:rFonts w:cs="Times New Roman"/>
            </w:rPr>
          </w:rPrChange>
        </w:rPr>
      </w:pPr>
      <w:r w:rsidRPr="00742588">
        <w:rPr>
          <w:lang w:val="it-IT"/>
          <w:rPrChange w:id="316" w:author="Paolo Volpato" w:date="2021-06-08T08:21:00Z">
            <w:rPr/>
          </w:rPrChange>
        </w:rPr>
        <w:t>TIM</w:t>
      </w:r>
    </w:p>
    <w:p w14:paraId="394342E4" w14:textId="77777777" w:rsidR="002E1F5F" w:rsidRPr="00742588" w:rsidRDefault="002E1F5F" w:rsidP="002E1F5F">
      <w:pPr>
        <w:pStyle w:val="RFCFigure"/>
        <w:rPr>
          <w:lang w:val="it-IT"/>
          <w:rPrChange w:id="317" w:author="Paolo Volpato" w:date="2021-06-08T08:21:00Z">
            <w:rPr/>
          </w:rPrChange>
        </w:rPr>
      </w:pPr>
      <w:r w:rsidRPr="00742588">
        <w:rPr>
          <w:lang w:val="it-IT"/>
          <w:rPrChange w:id="318" w:author="Paolo Volpato" w:date="2021-06-08T08:21:00Z">
            <w:rPr/>
          </w:rPrChange>
        </w:rPr>
        <w:tab/>
      </w:r>
    </w:p>
    <w:p w14:paraId="6469E9D6" w14:textId="576A0C0E" w:rsidR="002E1F5F" w:rsidRPr="00742588" w:rsidRDefault="002E1F5F" w:rsidP="002E1F5F">
      <w:pPr>
        <w:pStyle w:val="RFCFigure"/>
        <w:rPr>
          <w:rFonts w:cs="Times New Roman"/>
          <w:lang w:val="it-IT"/>
          <w:rPrChange w:id="319" w:author="Paolo Volpato" w:date="2021-06-08T08:21:00Z">
            <w:rPr>
              <w:rFonts w:cs="Times New Roman"/>
            </w:rPr>
          </w:rPrChange>
        </w:rPr>
      </w:pPr>
      <w:r w:rsidRPr="00742588">
        <w:rPr>
          <w:lang w:val="it-IT"/>
          <w:rPrChange w:id="320" w:author="Paolo Volpato" w:date="2021-06-08T08:21:00Z">
            <w:rPr/>
          </w:rPrChange>
        </w:rPr>
        <w:t xml:space="preserve">Email: </w:t>
      </w:r>
      <w:r w:rsidR="005254EF" w:rsidRPr="00742588">
        <w:rPr>
          <w:rStyle w:val="Hyperlink"/>
          <w:lang w:val="it-IT"/>
          <w:rPrChange w:id="321" w:author="Paolo Volpato" w:date="2021-06-08T08:21:00Z">
            <w:rPr>
              <w:rStyle w:val="Hyperlink"/>
            </w:rPr>
          </w:rPrChange>
        </w:rPr>
        <w:t>fabio.peruzzini@telecomitalia.it</w:t>
      </w:r>
    </w:p>
    <w:p w14:paraId="4E3C9BBF" w14:textId="77777777" w:rsidR="006B2FA6" w:rsidRPr="00742588" w:rsidRDefault="006B2FA6" w:rsidP="006B2FA6">
      <w:pPr>
        <w:rPr>
          <w:lang w:val="it-IT"/>
          <w:rPrChange w:id="322" w:author="Paolo Volpato" w:date="2021-06-08T08:21:00Z">
            <w:rPr/>
          </w:rPrChange>
        </w:rPr>
      </w:pPr>
    </w:p>
    <w:p w14:paraId="062FC289" w14:textId="77777777" w:rsidR="0041623B" w:rsidRPr="006B2FA6" w:rsidRDefault="0041623B" w:rsidP="0041623B">
      <w:pPr>
        <w:rPr>
          <w:lang w:val="en-GB"/>
        </w:rPr>
      </w:pPr>
      <w:proofErr w:type="spellStart"/>
      <w:r w:rsidRPr="006B2FA6">
        <w:rPr>
          <w:lang w:val="en-GB"/>
        </w:rPr>
        <w:t>Jean-Francois</w:t>
      </w:r>
      <w:proofErr w:type="spellEnd"/>
      <w:r w:rsidRPr="006B2FA6">
        <w:rPr>
          <w:lang w:val="en-GB"/>
        </w:rPr>
        <w:t xml:space="preserve"> </w:t>
      </w:r>
      <w:proofErr w:type="spellStart"/>
      <w:r w:rsidRPr="006B2FA6">
        <w:rPr>
          <w:lang w:val="en-GB"/>
        </w:rPr>
        <w:t>Bouquier</w:t>
      </w:r>
      <w:proofErr w:type="spellEnd"/>
      <w:r w:rsidRPr="006B2FA6">
        <w:rPr>
          <w:lang w:val="en-GB"/>
        </w:rPr>
        <w:br/>
        <w:t>Vodafone</w:t>
      </w:r>
    </w:p>
    <w:p w14:paraId="7146B491" w14:textId="7EA174D6" w:rsidR="0041623B" w:rsidRDefault="0041623B" w:rsidP="0041623B">
      <w:r>
        <w:t xml:space="preserve">Email: </w:t>
      </w:r>
      <w:r w:rsidRPr="0092204D">
        <w:rPr>
          <w:rStyle w:val="Hyperlink"/>
        </w:rPr>
        <w:t>jeff.bouquier@vodafone.com</w:t>
      </w:r>
    </w:p>
    <w:p w14:paraId="408A24B9" w14:textId="77777777" w:rsidR="0041623B" w:rsidRDefault="0041623B" w:rsidP="0041623B"/>
    <w:p w14:paraId="0EAFA567" w14:textId="77777777" w:rsidR="006B2FA6" w:rsidRPr="00742588" w:rsidRDefault="006B2FA6" w:rsidP="006B2FA6">
      <w:pPr>
        <w:rPr>
          <w:lang w:val="it-IT"/>
          <w:rPrChange w:id="323" w:author="Paolo Volpato" w:date="2021-06-08T08:21:00Z">
            <w:rPr/>
          </w:rPrChange>
        </w:rPr>
      </w:pPr>
      <w:r w:rsidRPr="00742588">
        <w:rPr>
          <w:lang w:val="it-IT"/>
          <w:rPrChange w:id="324" w:author="Paolo Volpato" w:date="2021-06-08T08:21:00Z">
            <w:rPr/>
          </w:rPrChange>
        </w:rPr>
        <w:lastRenderedPageBreak/>
        <w:t>Italo Busi</w:t>
      </w:r>
      <w:r w:rsidRPr="00742588">
        <w:rPr>
          <w:lang w:val="it-IT"/>
          <w:rPrChange w:id="325" w:author="Paolo Volpato" w:date="2021-06-08T08:21:00Z">
            <w:rPr/>
          </w:rPrChange>
        </w:rPr>
        <w:br/>
        <w:t>Huawei</w:t>
      </w:r>
    </w:p>
    <w:p w14:paraId="03690BE1" w14:textId="52F14E35" w:rsidR="006B2FA6" w:rsidRPr="00742588" w:rsidRDefault="006B2FA6" w:rsidP="006B2FA6">
      <w:pPr>
        <w:rPr>
          <w:lang w:val="it-IT"/>
          <w:rPrChange w:id="326" w:author="Paolo Volpato" w:date="2021-06-08T08:21:00Z">
            <w:rPr/>
          </w:rPrChange>
        </w:rPr>
      </w:pPr>
      <w:r w:rsidRPr="00742588">
        <w:rPr>
          <w:lang w:val="it-IT"/>
          <w:rPrChange w:id="327" w:author="Paolo Volpato" w:date="2021-06-08T08:21:00Z">
            <w:rPr/>
          </w:rPrChange>
        </w:rPr>
        <w:t xml:space="preserve">Email: </w:t>
      </w:r>
      <w:r w:rsidRPr="00742588">
        <w:rPr>
          <w:rStyle w:val="Hyperlink"/>
          <w:lang w:val="it-IT"/>
          <w:rPrChange w:id="328" w:author="Paolo Volpato" w:date="2021-06-08T08:21:00Z">
            <w:rPr>
              <w:rStyle w:val="Hyperlink"/>
            </w:rPr>
          </w:rPrChange>
        </w:rPr>
        <w:t>Italo.busi@huawei.com</w:t>
      </w:r>
      <w:r w:rsidRPr="00742588">
        <w:rPr>
          <w:lang w:val="it-IT"/>
          <w:rPrChange w:id="329" w:author="Paolo Volpato" w:date="2021-06-08T08:21:00Z">
            <w:rPr/>
          </w:rPrChange>
        </w:rPr>
        <w:t xml:space="preserve"> </w:t>
      </w:r>
    </w:p>
    <w:p w14:paraId="6FF977B3" w14:textId="77777777" w:rsidR="002E1F5F" w:rsidRPr="00742588" w:rsidRDefault="002E1F5F" w:rsidP="002E1F5F">
      <w:pPr>
        <w:rPr>
          <w:lang w:val="it-IT"/>
          <w:rPrChange w:id="330" w:author="Paolo Volpato" w:date="2021-06-08T08:21:00Z">
            <w:rPr/>
          </w:rPrChange>
        </w:rPr>
      </w:pPr>
    </w:p>
    <w:p w14:paraId="5071FA5F" w14:textId="77777777" w:rsidR="00BA2A4C" w:rsidRDefault="00BA2A4C" w:rsidP="00BA2A4C">
      <w:r>
        <w:t>Daniel King</w:t>
      </w:r>
      <w:r>
        <w:br/>
        <w:t>Old Dog Consulting</w:t>
      </w:r>
    </w:p>
    <w:p w14:paraId="3F9F0187" w14:textId="3648EBBB" w:rsidR="00BA2A4C" w:rsidRDefault="00BA2A4C" w:rsidP="00BA2A4C">
      <w:r>
        <w:t xml:space="preserve">Email: </w:t>
      </w:r>
      <w:r w:rsidRPr="0092204D">
        <w:rPr>
          <w:rStyle w:val="Hyperlink"/>
        </w:rPr>
        <w:t>daniel@olddog.co.uk</w:t>
      </w:r>
      <w:r>
        <w:t xml:space="preserve"> </w:t>
      </w:r>
    </w:p>
    <w:p w14:paraId="520A6AEA" w14:textId="77777777" w:rsidR="006B2FA6" w:rsidRDefault="006B2FA6" w:rsidP="006B2FA6"/>
    <w:p w14:paraId="74B468CC" w14:textId="77777777" w:rsidR="0041623B" w:rsidRPr="00742588" w:rsidRDefault="0041623B" w:rsidP="0041623B">
      <w:pPr>
        <w:rPr>
          <w:lang w:val="it-IT"/>
          <w:rPrChange w:id="331" w:author="Paolo Volpato" w:date="2021-06-08T08:21:00Z">
            <w:rPr/>
          </w:rPrChange>
        </w:rPr>
      </w:pPr>
      <w:r w:rsidRPr="00742588">
        <w:rPr>
          <w:lang w:val="it-IT"/>
          <w:rPrChange w:id="332" w:author="Paolo Volpato" w:date="2021-06-08T08:21:00Z">
            <w:rPr/>
          </w:rPrChange>
        </w:rPr>
        <w:t>Daniele Ceccarelli</w:t>
      </w:r>
      <w:r w:rsidRPr="00742588">
        <w:rPr>
          <w:lang w:val="it-IT"/>
          <w:rPrChange w:id="333" w:author="Paolo Volpato" w:date="2021-06-08T08:21:00Z">
            <w:rPr>
              <w:lang w:val="en-GB"/>
            </w:rPr>
          </w:rPrChange>
        </w:rPr>
        <w:br/>
        <w:t>Ericsson</w:t>
      </w:r>
    </w:p>
    <w:p w14:paraId="1F2AE0AB" w14:textId="3214103A" w:rsidR="00BA2A4C" w:rsidRPr="00E33E77" w:rsidRDefault="0041623B" w:rsidP="00E33E77">
      <w:pPr>
        <w:rPr>
          <w:lang w:val="it-IT"/>
        </w:rPr>
      </w:pPr>
      <w:r w:rsidRPr="00742588">
        <w:rPr>
          <w:lang w:val="it-IT"/>
          <w:rPrChange w:id="334" w:author="Paolo Volpato" w:date="2021-06-08T08:21:00Z">
            <w:rPr/>
          </w:rPrChange>
        </w:rPr>
        <w:t xml:space="preserve">Email: </w:t>
      </w:r>
      <w:r w:rsidRPr="0092204D">
        <w:rPr>
          <w:rStyle w:val="Hyperlink"/>
          <w:lang w:val="it-IT"/>
        </w:rPr>
        <w:t>daniele.ceccarelli@ericsson.com</w:t>
      </w:r>
    </w:p>
    <w:sectPr w:rsidR="00BA2A4C" w:rsidRPr="00E33E77" w:rsidSect="001A6614">
      <w:headerReference w:type="default" r:id="rId12"/>
      <w:footerReference w:type="default" r:id="rId13"/>
      <w:headerReference w:type="first" r:id="rId14"/>
      <w:footerReference w:type="first" r:id="rId15"/>
      <w:type w:val="continuous"/>
      <w:pgSz w:w="12240" w:h="15840" w:code="1"/>
      <w:pgMar w:top="1440" w:right="1151" w:bottom="1202" w:left="720" w:header="1440" w:footer="1202"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1" w:author="Italo Busi" w:date="2021-01-12T15:40:00Z" w:initials="IB">
    <w:p w14:paraId="3E8F292C" w14:textId="77777777" w:rsidR="00C57804" w:rsidRDefault="00C57804" w:rsidP="00C8689C">
      <w:pPr>
        <w:pStyle w:val="CommentText"/>
      </w:pPr>
    </w:p>
    <w:p w14:paraId="218C4EB8" w14:textId="77777777" w:rsidR="00C57804" w:rsidRPr="00C8689C" w:rsidRDefault="00C57804" w:rsidP="00C8689C">
      <w:pPr>
        <w:pStyle w:val="CommentText"/>
        <w:rPr>
          <w:b/>
        </w:rPr>
      </w:pPr>
      <w:r w:rsidRPr="00C8689C">
        <w:rPr>
          <w:rStyle w:val="CommentReference"/>
          <w:b/>
        </w:rPr>
        <w:annotationRef/>
      </w:r>
      <w:r w:rsidRPr="00C8689C">
        <w:rPr>
          <w:b/>
        </w:rPr>
        <w:t>See Issue #32</w:t>
      </w:r>
    </w:p>
    <w:p w14:paraId="1EB4AC82" w14:textId="77777777" w:rsidR="00C57804" w:rsidRDefault="00C57804" w:rsidP="00C8689C">
      <w:pPr>
        <w:pStyle w:val="CommentText"/>
      </w:pPr>
    </w:p>
    <w:p w14:paraId="444A2366" w14:textId="73538D11" w:rsidR="00C57804" w:rsidRDefault="00C57804" w:rsidP="00C8689C">
      <w:pPr>
        <w:pStyle w:val="CommentText"/>
      </w:pPr>
      <w:r>
        <w:t xml:space="preserve">To evaluate at a later stage whether to address it or </w:t>
      </w:r>
      <w:proofErr w:type="spellStart"/>
      <w:r>
        <w:t>or</w:t>
      </w:r>
      <w:proofErr w:type="spellEnd"/>
      <w:r>
        <w:t xml:space="preserve"> to keep outside the scope of the draft.</w:t>
      </w:r>
    </w:p>
  </w:comment>
  <w:comment w:id="42" w:author="Italo Busi" w:date="2021-01-11T11:34:00Z" w:initials="IB">
    <w:p w14:paraId="1717CABF" w14:textId="2B49130E" w:rsidR="00C57804" w:rsidRPr="00C8689C" w:rsidRDefault="00C57804">
      <w:pPr>
        <w:pStyle w:val="CommentText"/>
        <w:rPr>
          <w:b/>
        </w:rPr>
      </w:pPr>
      <w:r w:rsidRPr="00C8689C">
        <w:rPr>
          <w:rStyle w:val="CommentReference"/>
          <w:b/>
        </w:rPr>
        <w:annotationRef/>
      </w:r>
      <w:r w:rsidRPr="00C8689C">
        <w:rPr>
          <w:b/>
        </w:rPr>
        <w:t>See Issue #33</w:t>
      </w:r>
    </w:p>
  </w:comment>
  <w:comment w:id="46" w:author="SBIBPV" w:date="2020-08-11T11:17:00Z" w:initials="SBIBPV">
    <w:p w14:paraId="5C8CD4EF" w14:textId="77777777" w:rsidR="00C57804" w:rsidRDefault="00C57804">
      <w:pPr>
        <w:pStyle w:val="CommentText"/>
      </w:pPr>
      <w:r>
        <w:rPr>
          <w:rStyle w:val="CommentReference"/>
        </w:rPr>
        <w:annotationRef/>
      </w:r>
      <w:r>
        <w:t>To check with OPSAWG</w:t>
      </w:r>
    </w:p>
  </w:comment>
  <w:comment w:id="47" w:author="Italo Busi" w:date="2021-01-11T11:40:00Z" w:initials="IB">
    <w:p w14:paraId="57F1CD38" w14:textId="5C36F880" w:rsidR="00C57804" w:rsidRPr="000E7604" w:rsidRDefault="00C57804">
      <w:pPr>
        <w:pStyle w:val="CommentText"/>
        <w:rPr>
          <w:b/>
        </w:rPr>
      </w:pPr>
      <w:r w:rsidRPr="000E7604">
        <w:rPr>
          <w:rStyle w:val="CommentReference"/>
          <w:b/>
        </w:rPr>
        <w:annotationRef/>
      </w:r>
      <w:r w:rsidRPr="000E7604">
        <w:rPr>
          <w:rStyle w:val="CommentReference"/>
          <w:b/>
        </w:rPr>
        <w:t>See Issue #34</w:t>
      </w:r>
    </w:p>
  </w:comment>
  <w:comment w:id="48" w:author="SBIBPV" w:date="2020-08-11T11:19:00Z" w:initials="SBIBPV">
    <w:p w14:paraId="21D1B483" w14:textId="77777777" w:rsidR="00C57804" w:rsidRDefault="00C57804">
      <w:pPr>
        <w:pStyle w:val="CommentText"/>
      </w:pPr>
      <w:r>
        <w:rPr>
          <w:rStyle w:val="CommentReference"/>
        </w:rPr>
        <w:annotationRef/>
      </w:r>
      <w:r>
        <w:t>To check with OPSAWG</w:t>
      </w:r>
    </w:p>
  </w:comment>
  <w:comment w:id="49" w:author="Italo Busi" w:date="2021-01-11T11:40:00Z" w:initials="IB">
    <w:p w14:paraId="0411F9B5" w14:textId="69199BD8" w:rsidR="00C57804" w:rsidRDefault="00C57804">
      <w:pPr>
        <w:pStyle w:val="CommentText"/>
      </w:pPr>
      <w:r>
        <w:rPr>
          <w:rStyle w:val="CommentReference"/>
        </w:rPr>
        <w:annotationRef/>
      </w:r>
      <w:r w:rsidRPr="000E7604">
        <w:rPr>
          <w:rStyle w:val="CommentReference"/>
          <w:b/>
        </w:rPr>
        <w:t>See Issue #34</w:t>
      </w:r>
    </w:p>
  </w:comment>
  <w:comment w:id="50" w:author="SBIBPV" w:date="2020-08-11T11:20:00Z" w:initials="SBIBPV">
    <w:p w14:paraId="0506B759" w14:textId="77777777" w:rsidR="00C57804" w:rsidRDefault="00C57804">
      <w:pPr>
        <w:pStyle w:val="CommentText"/>
      </w:pPr>
      <w:r>
        <w:rPr>
          <w:rStyle w:val="CommentReference"/>
        </w:rPr>
        <w:annotationRef/>
      </w:r>
      <w:r>
        <w:t>To check with TEAS (under discussion on the mailing list)</w:t>
      </w:r>
    </w:p>
  </w:comment>
  <w:comment w:id="51" w:author="Italo Busi" w:date="2021-01-11T11:40:00Z" w:initials="IB">
    <w:p w14:paraId="0830396B" w14:textId="3BBF5A6A" w:rsidR="00C57804" w:rsidRPr="005F55C2" w:rsidRDefault="00C57804">
      <w:pPr>
        <w:pStyle w:val="CommentText"/>
        <w:rPr>
          <w:b/>
        </w:rPr>
      </w:pPr>
      <w:r>
        <w:rPr>
          <w:rStyle w:val="CommentReference"/>
        </w:rPr>
        <w:annotationRef/>
      </w:r>
      <w:r w:rsidRPr="005F55C2">
        <w:rPr>
          <w:b/>
        </w:rPr>
        <w:t>See Issue #35</w:t>
      </w:r>
    </w:p>
  </w:comment>
  <w:comment w:id="55" w:author="SBIBPV 0817" w:date="2020-08-17T11:05:00Z" w:initials="SIP 0817">
    <w:p w14:paraId="3E6EB220" w14:textId="19653068" w:rsidR="00C57804" w:rsidRDefault="00C57804">
      <w:pPr>
        <w:pStyle w:val="CommentText"/>
      </w:pPr>
      <w:r>
        <w:rPr>
          <w:rStyle w:val="CommentReference"/>
        </w:rPr>
        <w:annotationRef/>
      </w:r>
      <w:r>
        <w:t>To be aligned with the latest [TSM] draft</w:t>
      </w:r>
    </w:p>
  </w:comment>
  <w:comment w:id="56" w:author="Italo Busi" w:date="2021-01-11T11:40:00Z" w:initials="IB">
    <w:p w14:paraId="4D2F6EE7" w14:textId="060E0A5A" w:rsidR="00C57804" w:rsidRPr="005F55C2" w:rsidRDefault="00C57804">
      <w:pPr>
        <w:pStyle w:val="CommentText"/>
        <w:rPr>
          <w:b/>
        </w:rPr>
      </w:pPr>
      <w:r w:rsidRPr="005F55C2">
        <w:rPr>
          <w:rStyle w:val="CommentReference"/>
          <w:b/>
        </w:rPr>
        <w:annotationRef/>
      </w:r>
      <w:r w:rsidRPr="005F55C2">
        <w:rPr>
          <w:b/>
        </w:rPr>
        <w:t>See Issues #23 and #35</w:t>
      </w:r>
    </w:p>
  </w:comment>
  <w:comment w:id="59" w:author="Italo Busi" w:date="2020-09-07T11:55:00Z" w:initials="IB">
    <w:p w14:paraId="1CB0485D" w14:textId="75E28D05" w:rsidR="00C57804" w:rsidRPr="00166FA4" w:rsidRDefault="00C57804">
      <w:pPr>
        <w:pStyle w:val="CommentText"/>
        <w:rPr>
          <w:b/>
        </w:rPr>
      </w:pPr>
      <w:r w:rsidRPr="00166FA4">
        <w:rPr>
          <w:rStyle w:val="CommentReference"/>
          <w:b/>
        </w:rPr>
        <w:annotationRef/>
      </w:r>
      <w:r w:rsidRPr="00166FA4">
        <w:rPr>
          <w:b/>
        </w:rPr>
        <w:t>2020-09-07 Call</w:t>
      </w:r>
    </w:p>
    <w:p w14:paraId="4CA592F3" w14:textId="77777777" w:rsidR="00C57804" w:rsidRDefault="00C57804">
      <w:pPr>
        <w:pStyle w:val="CommentText"/>
      </w:pPr>
    </w:p>
    <w:p w14:paraId="30968E3C" w14:textId="31D4CF75" w:rsidR="00C57804" w:rsidRDefault="00C57804">
      <w:pPr>
        <w:pStyle w:val="CommentText"/>
      </w:pPr>
      <w:r>
        <w:t>To be reconciled with the on-discussion in TEAS WG about hard and soft isolation</w:t>
      </w:r>
    </w:p>
    <w:p w14:paraId="14AC4F78" w14:textId="77777777" w:rsidR="00C57804" w:rsidRDefault="00C57804">
      <w:pPr>
        <w:pStyle w:val="CommentText"/>
      </w:pPr>
    </w:p>
    <w:p w14:paraId="31715987" w14:textId="128A11FB" w:rsidR="00C57804" w:rsidRDefault="00C57804">
      <w:pPr>
        <w:pStyle w:val="CommentText"/>
      </w:pPr>
      <w:r>
        <w:t>We may rephrase to address the setup of PE-BR optical by-pass Tunnels to support the L2/L3VPN</w:t>
      </w:r>
    </w:p>
    <w:p w14:paraId="678A3A50" w14:textId="77777777" w:rsidR="00C57804" w:rsidRDefault="00C57804">
      <w:pPr>
        <w:pStyle w:val="CommentText"/>
      </w:pPr>
    </w:p>
    <w:p w14:paraId="3CEC0839" w14:textId="2C52DB8B" w:rsidR="00C57804" w:rsidRPr="005F55C2" w:rsidRDefault="00C57804">
      <w:pPr>
        <w:pStyle w:val="CommentText"/>
        <w:rPr>
          <w:b/>
        </w:rPr>
      </w:pPr>
      <w:r w:rsidRPr="005F55C2">
        <w:rPr>
          <w:b/>
        </w:rPr>
        <w:t>See Issue #23</w:t>
      </w:r>
    </w:p>
  </w:comment>
  <w:comment w:id="94" w:author="Italo Busi" w:date="2021-01-11T11:45:00Z" w:initials="IB">
    <w:p w14:paraId="1270D1F0" w14:textId="163B52CF" w:rsidR="00C57804" w:rsidRPr="005F55C2" w:rsidRDefault="00C57804">
      <w:pPr>
        <w:pStyle w:val="CommentText"/>
        <w:rPr>
          <w:b/>
        </w:rPr>
      </w:pPr>
      <w:r w:rsidRPr="005F55C2">
        <w:rPr>
          <w:rStyle w:val="CommentReference"/>
          <w:b/>
        </w:rPr>
        <w:annotationRef/>
      </w:r>
      <w:r w:rsidRPr="005F55C2">
        <w:rPr>
          <w:rStyle w:val="CommentReference"/>
          <w:b/>
        </w:rPr>
        <w:t>See Issue #36</w:t>
      </w:r>
    </w:p>
  </w:comment>
  <w:comment w:id="95" w:author="Belotti, Sergio (Nokia - IT/Vimercate)" w:date="2020-10-07T11:16:00Z" w:initials="BS(-I">
    <w:p w14:paraId="67935A90" w14:textId="77777777" w:rsidR="00C57804" w:rsidRDefault="00C57804" w:rsidP="00183DAE">
      <w:pPr>
        <w:pStyle w:val="CommentText"/>
      </w:pPr>
      <w:r>
        <w:rPr>
          <w:rStyle w:val="CommentReference"/>
        </w:rPr>
        <w:annotationRef/>
      </w:r>
      <w:r>
        <w:t xml:space="preserve">Should we consider also optical-impairment topology </w:t>
      </w:r>
      <w:proofErr w:type="gramStart"/>
      <w:r>
        <w:t>draft ?</w:t>
      </w:r>
      <w:proofErr w:type="gramEnd"/>
    </w:p>
  </w:comment>
  <w:comment w:id="96" w:author="Italo Busi" w:date="2021-01-11T11:42:00Z" w:initials="IB">
    <w:p w14:paraId="01BD34DF" w14:textId="2BB46383" w:rsidR="00C57804" w:rsidRDefault="00C57804">
      <w:pPr>
        <w:pStyle w:val="CommentText"/>
      </w:pPr>
      <w:r>
        <w:rPr>
          <w:rStyle w:val="CommentReference"/>
        </w:rPr>
        <w:annotationRef/>
      </w:r>
      <w:r>
        <w:t>Not applicable since this draft is assuming that Optical path computation is performed by the O-PNCs</w:t>
      </w:r>
    </w:p>
    <w:p w14:paraId="425A59A1" w14:textId="77777777" w:rsidR="00C57804" w:rsidRDefault="00C57804">
      <w:pPr>
        <w:pStyle w:val="CommentText"/>
      </w:pPr>
    </w:p>
    <w:p w14:paraId="1F2D4271" w14:textId="209E1A47" w:rsidR="00C57804" w:rsidRPr="005F55C2" w:rsidRDefault="00C57804">
      <w:pPr>
        <w:pStyle w:val="CommentText"/>
        <w:rPr>
          <w:b/>
        </w:rPr>
      </w:pPr>
      <w:r w:rsidRPr="005F55C2">
        <w:rPr>
          <w:b/>
        </w:rPr>
        <w:t>See Issue #37</w:t>
      </w:r>
    </w:p>
  </w:comment>
  <w:comment w:id="99" w:author="Italo Busi" w:date="2021-01-11T10:24:00Z" w:initials="IB">
    <w:p w14:paraId="48487F70" w14:textId="11305BCB" w:rsidR="00C57804" w:rsidRPr="00460D05" w:rsidRDefault="00C57804">
      <w:pPr>
        <w:pStyle w:val="CommentText"/>
        <w:rPr>
          <w:b/>
        </w:rPr>
      </w:pPr>
      <w:r w:rsidRPr="00460D05">
        <w:rPr>
          <w:rStyle w:val="CommentReference"/>
          <w:b/>
        </w:rPr>
        <w:annotationRef/>
      </w:r>
      <w:r w:rsidRPr="00460D05">
        <w:rPr>
          <w:b/>
        </w:rPr>
        <w:t>See Issue #31</w:t>
      </w:r>
    </w:p>
  </w:comment>
  <w:comment w:id="100" w:author="Italo Busi" w:date="2021-01-11T11:48:00Z" w:initials="IB">
    <w:p w14:paraId="3E8DC7E8" w14:textId="6276443D" w:rsidR="00C57804" w:rsidRPr="00460D05" w:rsidRDefault="00C57804">
      <w:pPr>
        <w:pStyle w:val="CommentText"/>
        <w:rPr>
          <w:b/>
        </w:rPr>
      </w:pPr>
      <w:r w:rsidRPr="00460D05">
        <w:rPr>
          <w:rStyle w:val="CommentReference"/>
          <w:b/>
        </w:rPr>
        <w:annotationRef/>
      </w:r>
      <w:r w:rsidRPr="00460D05">
        <w:rPr>
          <w:b/>
        </w:rPr>
        <w:t>See Issue #38</w:t>
      </w:r>
    </w:p>
  </w:comment>
  <w:comment w:id="110" w:author="Italo Busi" w:date="2021-01-11T11:50:00Z" w:initials="IB">
    <w:p w14:paraId="16A26D03" w14:textId="72473C61" w:rsidR="00C57804" w:rsidRDefault="00C57804">
      <w:pPr>
        <w:pStyle w:val="CommentText"/>
      </w:pPr>
      <w:r>
        <w:rPr>
          <w:rStyle w:val="CommentReference"/>
        </w:rPr>
        <w:annotationRef/>
      </w:r>
      <w:r>
        <w:t xml:space="preserve">Create a </w:t>
      </w:r>
      <w:proofErr w:type="spellStart"/>
      <w:r>
        <w:t>github</w:t>
      </w:r>
      <w:proofErr w:type="spellEnd"/>
      <w:r>
        <w:t xml:space="preserve"> open issue</w:t>
      </w:r>
    </w:p>
    <w:p w14:paraId="31E43A3E" w14:textId="77777777" w:rsidR="00C57804" w:rsidRDefault="00C57804">
      <w:pPr>
        <w:pStyle w:val="CommentText"/>
      </w:pPr>
    </w:p>
    <w:p w14:paraId="1B9B30AC" w14:textId="6AF3CDD8" w:rsidR="00C57804" w:rsidRDefault="00C57804">
      <w:pPr>
        <w:pStyle w:val="CommentText"/>
      </w:pPr>
      <w:r>
        <w:t>Need to describe the case where LLDP snooping is not supported: either static or proprietary solution</w:t>
      </w:r>
    </w:p>
    <w:p w14:paraId="0097B665" w14:textId="77777777" w:rsidR="00C57804" w:rsidRDefault="00C57804">
      <w:pPr>
        <w:pStyle w:val="CommentText"/>
      </w:pPr>
    </w:p>
    <w:p w14:paraId="2152BE08" w14:textId="40E24F22" w:rsidR="00C57804" w:rsidRPr="00460D05" w:rsidRDefault="00C57804">
      <w:pPr>
        <w:pStyle w:val="CommentText"/>
        <w:rPr>
          <w:b/>
        </w:rPr>
      </w:pPr>
      <w:r w:rsidRPr="00460D05">
        <w:rPr>
          <w:b/>
        </w:rPr>
        <w:t>See Issue #39</w:t>
      </w:r>
    </w:p>
    <w:p w14:paraId="2E4A1426" w14:textId="77777777" w:rsidR="00C57804" w:rsidRDefault="00C57804">
      <w:pPr>
        <w:pStyle w:val="CommentText"/>
      </w:pPr>
    </w:p>
    <w:p w14:paraId="262CC1B8" w14:textId="160212FF" w:rsidR="00C57804" w:rsidRDefault="00C57804">
      <w:pPr>
        <w:pStyle w:val="CommentText"/>
      </w:pPr>
      <w:r>
        <w:t xml:space="preserve">Create another open issue about some security text about LLDP snooping </w:t>
      </w:r>
    </w:p>
    <w:p w14:paraId="689F906F" w14:textId="77777777" w:rsidR="00C57804" w:rsidRDefault="00C57804">
      <w:pPr>
        <w:pStyle w:val="CommentText"/>
      </w:pPr>
    </w:p>
    <w:p w14:paraId="41E30D3B" w14:textId="6686AAEA" w:rsidR="00C57804" w:rsidRPr="00460D05" w:rsidRDefault="00C57804">
      <w:pPr>
        <w:pStyle w:val="CommentText"/>
        <w:rPr>
          <w:b/>
        </w:rPr>
      </w:pPr>
      <w:r w:rsidRPr="00460D05">
        <w:rPr>
          <w:b/>
        </w:rPr>
        <w:t>See Issue #40</w:t>
      </w:r>
    </w:p>
  </w:comment>
  <w:comment w:id="113" w:author="Italo Busi" w:date="2020-10-26T12:01:00Z" w:initials="IB">
    <w:p w14:paraId="79066CB2" w14:textId="77777777" w:rsidR="00C57804" w:rsidRDefault="00C57804" w:rsidP="004E7F85">
      <w:pPr>
        <w:pStyle w:val="CommentText"/>
      </w:pPr>
      <w:r>
        <w:rPr>
          <w:rStyle w:val="CommentReference"/>
        </w:rPr>
        <w:annotationRef/>
      </w:r>
      <w:proofErr w:type="spellStart"/>
      <w:r>
        <w:t>Furhter</w:t>
      </w:r>
      <w:proofErr w:type="spellEnd"/>
      <w:r>
        <w:t xml:space="preserve"> </w:t>
      </w:r>
      <w:r w:rsidRPr="00337147">
        <w:t>text refinement is needed to fit into the context of topology discovery</w:t>
      </w:r>
      <w:r>
        <w:t>.</w:t>
      </w:r>
    </w:p>
    <w:p w14:paraId="0684DA56" w14:textId="77777777" w:rsidR="00C57804" w:rsidRDefault="00C57804" w:rsidP="004E7F85">
      <w:pPr>
        <w:pStyle w:val="CommentText"/>
      </w:pPr>
    </w:p>
    <w:p w14:paraId="75165B4F" w14:textId="14802581" w:rsidR="00C57804" w:rsidRPr="00460D05" w:rsidRDefault="00C57804" w:rsidP="004E7F85">
      <w:pPr>
        <w:pStyle w:val="CommentText"/>
        <w:rPr>
          <w:b/>
        </w:rPr>
      </w:pPr>
      <w:r w:rsidRPr="00460D05">
        <w:rPr>
          <w:b/>
        </w:rPr>
        <w:t>See Issues #4 and #5</w:t>
      </w:r>
    </w:p>
  </w:comment>
  <w:comment w:id="118" w:author="Italo Busi" w:date="2021-01-11T11:53:00Z" w:initials="IB">
    <w:p w14:paraId="4F70B60C" w14:textId="5C4165D6" w:rsidR="00C57804" w:rsidRPr="00460D05" w:rsidRDefault="00C57804">
      <w:pPr>
        <w:pStyle w:val="CommentText"/>
        <w:rPr>
          <w:b/>
        </w:rPr>
      </w:pPr>
      <w:r w:rsidRPr="00460D05">
        <w:rPr>
          <w:rStyle w:val="CommentReference"/>
          <w:b/>
        </w:rPr>
        <w:annotationRef/>
      </w:r>
      <w:r w:rsidRPr="00460D05">
        <w:rPr>
          <w:b/>
        </w:rPr>
        <w:t>Issue #38</w:t>
      </w:r>
    </w:p>
  </w:comment>
  <w:comment w:id="122" w:author="Jean-Francois Bouquier" w:date="2021-06-08T18:10:00Z" w:initials="BJVS">
    <w:p w14:paraId="23C81689" w14:textId="77777777" w:rsidR="00C57804" w:rsidRPr="00374C25" w:rsidRDefault="00C57804" w:rsidP="00374C25">
      <w:pPr>
        <w:pStyle w:val="ListParagraph"/>
        <w:numPr>
          <w:ilvl w:val="0"/>
          <w:numId w:val="58"/>
        </w:numPr>
      </w:pPr>
      <w:r>
        <w:rPr>
          <w:rStyle w:val="CommentReference"/>
        </w:rPr>
        <w:annotationRef/>
      </w:r>
      <w:r w:rsidRPr="00374C25">
        <w:t xml:space="preserve">OPSAWG-L3NM and L2NM both using VPN-Common </w:t>
      </w:r>
    </w:p>
    <w:p w14:paraId="4E155B69" w14:textId="77777777" w:rsidR="00C57804" w:rsidRPr="00374C25" w:rsidRDefault="00C57804" w:rsidP="00374C25">
      <w:pPr>
        <w:pStyle w:val="ListParagraph"/>
        <w:numPr>
          <w:ilvl w:val="0"/>
          <w:numId w:val="58"/>
        </w:numPr>
      </w:pPr>
      <w:r w:rsidRPr="00374C25">
        <w:t>TEAS TE Tunnel</w:t>
      </w:r>
    </w:p>
    <w:p w14:paraId="2460BC97" w14:textId="77777777" w:rsidR="00C57804" w:rsidRPr="00374C25" w:rsidRDefault="00C57804" w:rsidP="00374C25">
      <w:pPr>
        <w:pStyle w:val="ListParagraph"/>
        <w:numPr>
          <w:ilvl w:val="0"/>
          <w:numId w:val="58"/>
        </w:numPr>
      </w:pPr>
      <w:r w:rsidRPr="00374C25">
        <w:t>TEAS TE Service Mapping (TSM)</w:t>
      </w:r>
    </w:p>
    <w:p w14:paraId="3CC415C1" w14:textId="2E2FA07C" w:rsidR="00C57804" w:rsidRDefault="00C57804">
      <w:pPr>
        <w:pStyle w:val="CommentText"/>
      </w:pPr>
    </w:p>
  </w:comment>
  <w:comment w:id="268" w:author="Paolo Volpato" w:date="2021-06-08T08:39:00Z" w:initials="PV">
    <w:p w14:paraId="229CE04F" w14:textId="41527150" w:rsidR="00C57804" w:rsidRDefault="00C57804">
      <w:pPr>
        <w:pStyle w:val="CommentText"/>
      </w:pPr>
      <w:r>
        <w:rPr>
          <w:rStyle w:val="CommentReference"/>
        </w:rPr>
        <w:annotationRef/>
      </w:r>
      <w:r>
        <w:t>We all understand the meaning of “configure”. Technically, MDSC moves policies down to P-PNCs or calls some APIs</w:t>
      </w:r>
    </w:p>
  </w:comment>
  <w:comment w:id="271" w:author="Italo Busi" w:date="2021-01-12T16:28:00Z" w:initials="IB">
    <w:p w14:paraId="5B18C718" w14:textId="7A4A0636" w:rsidR="00C57804" w:rsidRPr="00460D05" w:rsidRDefault="00C57804">
      <w:pPr>
        <w:pStyle w:val="CommentText"/>
        <w:rPr>
          <w:b/>
        </w:rPr>
      </w:pPr>
      <w:r w:rsidRPr="00460D05">
        <w:rPr>
          <w:rStyle w:val="CommentReference"/>
          <w:b/>
        </w:rPr>
        <w:annotationRef/>
      </w:r>
      <w:r w:rsidRPr="00460D05">
        <w:rPr>
          <w:b/>
        </w:rPr>
        <w:t>See Issue #41</w:t>
      </w:r>
    </w:p>
  </w:comment>
  <w:comment w:id="274" w:author="Italo Busi" w:date="2021-01-11T11:53:00Z" w:initials="IB">
    <w:p w14:paraId="57F4102F" w14:textId="255A6101" w:rsidR="00C57804" w:rsidRPr="00460D05" w:rsidRDefault="00C57804">
      <w:pPr>
        <w:pStyle w:val="CommentText"/>
        <w:rPr>
          <w:b/>
        </w:rPr>
      </w:pPr>
      <w:r w:rsidRPr="00460D05">
        <w:rPr>
          <w:rStyle w:val="CommentReference"/>
          <w:b/>
        </w:rPr>
        <w:annotationRef/>
      </w:r>
      <w:r w:rsidRPr="00460D05">
        <w:rPr>
          <w:b/>
        </w:rPr>
        <w:t>See Issue #42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4A2366" w15:done="0"/>
  <w15:commentEx w15:paraId="1717CABF" w15:done="0"/>
  <w15:commentEx w15:paraId="5C8CD4EF" w15:done="0"/>
  <w15:commentEx w15:paraId="57F1CD38" w15:paraIdParent="5C8CD4EF" w15:done="0"/>
  <w15:commentEx w15:paraId="21D1B483" w15:done="0"/>
  <w15:commentEx w15:paraId="0411F9B5" w15:paraIdParent="21D1B483" w15:done="0"/>
  <w15:commentEx w15:paraId="0506B759" w15:done="0"/>
  <w15:commentEx w15:paraId="0830396B" w15:paraIdParent="0506B759" w15:done="0"/>
  <w15:commentEx w15:paraId="3E6EB220" w15:done="0"/>
  <w15:commentEx w15:paraId="4D2F6EE7" w15:paraIdParent="3E6EB220" w15:done="0"/>
  <w15:commentEx w15:paraId="3CEC0839" w15:done="0"/>
  <w15:commentEx w15:paraId="1270D1F0" w15:done="0"/>
  <w15:commentEx w15:paraId="67935A90" w15:done="0"/>
  <w15:commentEx w15:paraId="1F2D4271" w15:paraIdParent="67935A90" w15:done="0"/>
  <w15:commentEx w15:paraId="48487F70" w15:done="0"/>
  <w15:commentEx w15:paraId="3E8DC7E8" w15:done="0"/>
  <w15:commentEx w15:paraId="41E30D3B" w15:done="0"/>
  <w15:commentEx w15:paraId="75165B4F" w15:done="0"/>
  <w15:commentEx w15:paraId="4F70B60C" w15:done="0"/>
  <w15:commentEx w15:paraId="3CC415C1" w15:done="0"/>
  <w15:commentEx w15:paraId="229CE04F" w15:done="0"/>
  <w15:commentEx w15:paraId="5B18C718" w15:done="0"/>
  <w15:commentEx w15:paraId="57F4102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4A2366" w16cid:durableId="23F5D07B"/>
  <w16cid:commentId w16cid:paraId="1717CABF" w16cid:durableId="23F5D07C"/>
  <w16cid:commentId w16cid:paraId="5C8CD4EF" w16cid:durableId="23F5D07D"/>
  <w16cid:commentId w16cid:paraId="57F1CD38" w16cid:durableId="23F5D07E"/>
  <w16cid:commentId w16cid:paraId="21D1B483" w16cid:durableId="23F5D07F"/>
  <w16cid:commentId w16cid:paraId="0411F9B5" w16cid:durableId="23F5D080"/>
  <w16cid:commentId w16cid:paraId="0506B759" w16cid:durableId="23F5D081"/>
  <w16cid:commentId w16cid:paraId="0830396B" w16cid:durableId="23F5D082"/>
  <w16cid:commentId w16cid:paraId="3E6EB220" w16cid:durableId="23F5D083"/>
  <w16cid:commentId w16cid:paraId="4D2F6EE7" w16cid:durableId="23F5D084"/>
  <w16cid:commentId w16cid:paraId="3CEC0839" w16cid:durableId="23F5D085"/>
  <w16cid:commentId w16cid:paraId="1270D1F0" w16cid:durableId="23F5D086"/>
  <w16cid:commentId w16cid:paraId="67935A90" w16cid:durableId="23F5D087"/>
  <w16cid:commentId w16cid:paraId="1F2D4271" w16cid:durableId="23F5D088"/>
  <w16cid:commentId w16cid:paraId="48487F70" w16cid:durableId="23F5D089"/>
  <w16cid:commentId w16cid:paraId="3E8DC7E8" w16cid:durableId="23F5D08A"/>
  <w16cid:commentId w16cid:paraId="41E30D3B" w16cid:durableId="23F5D08B"/>
  <w16cid:commentId w16cid:paraId="75165B4F" w16cid:durableId="23F5D08C"/>
  <w16cid:commentId w16cid:paraId="4F70B60C" w16cid:durableId="23F5D08D"/>
  <w16cid:commentId w16cid:paraId="3CC415C1" w16cid:durableId="246A3120"/>
  <w16cid:commentId w16cid:paraId="014B06C4" w16cid:durableId="246A2A2B"/>
  <w16cid:commentId w16cid:paraId="070A17B1" w16cid:durableId="246A2D2D"/>
  <w16cid:commentId w16cid:paraId="7CBD87F8" w16cid:durableId="246A2F48"/>
  <w16cid:commentId w16cid:paraId="229CE04F" w16cid:durableId="246A2A2C"/>
  <w16cid:commentId w16cid:paraId="5B18C718" w16cid:durableId="23F5D08E"/>
  <w16cid:commentId w16cid:paraId="57F4102F" w16cid:durableId="23F5D08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28F244" w14:textId="77777777" w:rsidR="00F20C23" w:rsidRDefault="00F20C23">
      <w:r>
        <w:separator/>
      </w:r>
    </w:p>
  </w:endnote>
  <w:endnote w:type="continuationSeparator" w:id="0">
    <w:p w14:paraId="5DB7FF90" w14:textId="77777777" w:rsidR="00F20C23" w:rsidRDefault="00F20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313A99" w14:textId="493AFD79" w:rsidR="00C57804" w:rsidRDefault="00C57804" w:rsidP="00F410C4">
    <w:pPr>
      <w:pStyle w:val="Footer"/>
    </w:pPr>
    <w:r w:rsidRPr="007064B6">
      <w:t>Peruzzini</w:t>
    </w:r>
    <w:r>
      <w:t xml:space="preserve"> et al.</w:t>
    </w:r>
    <w:r>
      <w:rPr>
        <w:rFonts w:cs="Times New Roman"/>
      </w:rPr>
      <w:tab/>
    </w:r>
    <w:r>
      <w:t xml:space="preserve">Expires </w: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1 July </w:instrText>
    </w:r>
    <w:r>
      <w:fldChar w:fldCharType="begin"/>
    </w:r>
    <w:r>
      <w:instrText xml:space="preserve"> IF </w:instrText>
    </w:r>
    <w:r>
      <w:fldChar w:fldCharType="begin"/>
    </w:r>
    <w:r>
      <w:instrText xml:space="preserve"> SAVEDATE \@ "M" \* MERGEFORMAT \* MERGEFORMAT </w:instrText>
    </w:r>
    <w:r>
      <w:fldChar w:fldCharType="separate"/>
    </w:r>
    <w:r>
      <w:rPr>
        <w:noProof/>
      </w:rPr>
      <w:instrText>6</w:instrText>
    </w:r>
    <w:r>
      <w:fldChar w:fldCharType="end"/>
    </w:r>
    <w:r>
      <w:instrText xml:space="preserve"> = 2 August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3 September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4 October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5 November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6 December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7 January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8 February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9 March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10 April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11 May </w:instrText>
    </w:r>
    <w:r>
      <w:fldChar w:fldCharType="begin"/>
    </w:r>
    <w:r>
      <w:instrText xml:space="preserve"> IF </w:instrText>
    </w:r>
    <w:r>
      <w:fldChar w:fldCharType="begin"/>
    </w:r>
    <w:r>
      <w:instrText xml:space="preserve"> SAVEDATE \@ "M" \* MERGEFORMAT </w:instrText>
    </w:r>
    <w:r>
      <w:fldChar w:fldCharType="separate"/>
    </w:r>
    <w:r>
      <w:rPr>
        <w:noProof/>
      </w:rPr>
      <w:instrText>0</w:instrText>
    </w:r>
    <w:r>
      <w:fldChar w:fldCharType="end"/>
    </w:r>
    <w:r>
      <w:instrText xml:space="preserve"> = 12 June "Fail" \* MERGEFORMAT </w:instrText>
    </w:r>
    <w:r>
      <w:fldChar w:fldCharType="separate"/>
    </w:r>
    <w:r>
      <w:rPr>
        <w:noProof/>
      </w:rPr>
      <w:instrText>Fail</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sidR="00C37BFB">
      <w:rPr>
        <w:noProof/>
      </w:rPr>
      <w:instrText>December</w:instrText>
    </w:r>
    <w:r>
      <w:fldChar w:fldCharType="end"/>
    </w:r>
    <w:r>
      <w:instrText xml:space="preserve"> \* MERGEFORMAT </w:instrText>
    </w:r>
    <w:r>
      <w:fldChar w:fldCharType="separate"/>
    </w:r>
    <w:r w:rsidR="00C37BFB">
      <w:rPr>
        <w:noProof/>
      </w:rPr>
      <w:instrText>December</w:instrText>
    </w:r>
    <w:r>
      <w:fldChar w:fldCharType="end"/>
    </w:r>
    <w:r>
      <w:instrText xml:space="preserve">  \* MERGEFORMAT </w:instrText>
    </w:r>
    <w:r>
      <w:fldChar w:fldCharType="separate"/>
    </w:r>
    <w:r w:rsidR="00C37BFB">
      <w:rPr>
        <w:noProof/>
      </w:rPr>
      <w:instrText>December</w:instrText>
    </w:r>
    <w:r>
      <w:fldChar w:fldCharType="end"/>
    </w:r>
    <w:r>
      <w:instrText xml:space="preserve"> \* MERGEFORMAT </w:instrText>
    </w:r>
    <w:r>
      <w:fldChar w:fldCharType="separate"/>
    </w:r>
    <w:r w:rsidR="00C37BFB">
      <w:rPr>
        <w:noProof/>
      </w:rPr>
      <w:instrText>December</w:instrText>
    </w:r>
    <w:r>
      <w:fldChar w:fldCharType="end"/>
    </w:r>
    <w:r>
      <w:instrText xml:space="preserve"> \* MERGEFORMAT </w:instrText>
    </w:r>
    <w:r>
      <w:fldChar w:fldCharType="separate"/>
    </w:r>
    <w:r w:rsidR="00C37BFB">
      <w:rPr>
        <w:noProof/>
      </w:rPr>
      <w:instrText>December</w:instrText>
    </w:r>
    <w:r>
      <w:fldChar w:fldCharType="end"/>
    </w:r>
    <w:r>
      <w:instrText xml:space="preserve"> \* MERGEFORMAT </w:instrText>
    </w:r>
    <w:r>
      <w:fldChar w:fldCharType="separate"/>
    </w:r>
    <w:r w:rsidR="00C37BFB">
      <w:rPr>
        <w:noProof/>
      </w:rPr>
      <w:t>December</w:t>
    </w:r>
    <w:r>
      <w:fldChar w:fldCharType="end"/>
    </w:r>
    <w:r>
      <w:t xml:space="preserve"> </w:t>
    </w:r>
    <w:r>
      <w:fldChar w:fldCharType="begin"/>
    </w:r>
    <w:r>
      <w:instrText xml:space="preserve"> SAVEDATE  \@ "d," </w:instrText>
    </w:r>
    <w:r>
      <w:fldChar w:fldCharType="separate"/>
    </w:r>
    <w:ins w:id="335" w:author="Italo Busi" w:date="2021-06-22T17:11:00Z">
      <w:r>
        <w:rPr>
          <w:noProof/>
        </w:rPr>
        <w:t>15,</w:t>
      </w:r>
    </w:ins>
    <w:del w:id="336" w:author="Italo Busi" w:date="2021-06-22T17:08:00Z">
      <w:r w:rsidDel="00C57804">
        <w:rPr>
          <w:noProof/>
        </w:rPr>
        <w:delText>14,</w:delText>
      </w:r>
    </w:del>
    <w:r>
      <w:fldChar w:fldCharType="end"/>
    </w:r>
    <w:r w:rsidRPr="00052D45">
      <w:t xml:space="preserve"> </w: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&lt; 7 </w:instrText>
    </w:r>
    <w:r>
      <w:fldChar w:fldCharType="begin"/>
    </w:r>
    <w:r>
      <w:instrText xml:space="preserve"> SAVEDATE \@ "YYYY" \* MERGEFORMAT </w:instrText>
    </w:r>
    <w:r>
      <w:fldChar w:fldCharType="separate"/>
    </w:r>
    <w:r>
      <w:rPr>
        <w:noProof/>
      </w:rPr>
      <w:instrText>2021</w:instrText>
    </w:r>
    <w:r>
      <w:fldChar w:fldCharType="end"/>
    </w:r>
    <w:r>
      <w:instrText xml:space="preserve">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&gt; 6 </w:instrText>
    </w:r>
    <w:r>
      <w:fldChar w:fldCharType="begin"/>
    </w:r>
    <w:r>
      <w:instrText xml:space="preserve"> = </w:instrText>
    </w:r>
    <w:r>
      <w:fldChar w:fldCharType="begin"/>
    </w:r>
    <w:r>
      <w:instrText xml:space="preserve"> SAVEDATE \@ "YYYY" \* MERGEFORMAT </w:instrText>
    </w:r>
    <w:r>
      <w:fldChar w:fldCharType="separate"/>
    </w:r>
    <w:r>
      <w:rPr>
        <w:noProof/>
      </w:rPr>
      <w:instrText>2020</w:instrText>
    </w:r>
    <w:r>
      <w:fldChar w:fldCharType="end"/>
    </w:r>
    <w:r>
      <w:instrText xml:space="preserve"> + 1 \* MERGEFORMAT </w:instrText>
    </w:r>
    <w:r>
      <w:fldChar w:fldCharType="separate"/>
    </w:r>
    <w:r>
      <w:rPr>
        <w:noProof/>
      </w:rPr>
      <w:instrText>2021</w:instrText>
    </w:r>
    <w:r>
      <w:fldChar w:fldCharType="end"/>
    </w:r>
    <w:r>
      <w:instrText xml:space="preserve"> "Fail" \* MERGEFORMAT  \* MERGEFORMAT </w:instrText>
    </w:r>
    <w:r>
      <w:fldChar w:fldCharType="separate"/>
    </w:r>
    <w:r>
      <w:rPr>
        <w:noProof/>
      </w:rPr>
      <w:instrText>2021</w:instrText>
    </w:r>
    <w:r>
      <w:fldChar w:fldCharType="end"/>
    </w:r>
    <w:r>
      <w:instrText xml:space="preserve"> \* MERGEFORMAT </w:instrText>
    </w:r>
    <w:r>
      <w:fldChar w:fldCharType="separate"/>
    </w:r>
    <w:r w:rsidR="00C37BFB">
      <w:rPr>
        <w:noProof/>
      </w:rPr>
      <w:t>2021</w:t>
    </w:r>
    <w:r>
      <w:fldChar w:fldCharType="end"/>
    </w:r>
    <w:r>
      <w:rPr>
        <w:rFonts w:cs="Times New Roman"/>
      </w:rPr>
      <w:tab/>
    </w:r>
    <w:r>
      <w:t xml:space="preserve">[Page </w:t>
    </w:r>
    <w:r>
      <w:fldChar w:fldCharType="begin"/>
    </w:r>
    <w:r>
      <w:instrText xml:space="preserve"> PAGE </w:instrText>
    </w:r>
    <w:r>
      <w:fldChar w:fldCharType="separate"/>
    </w:r>
    <w:r w:rsidR="00C37BFB">
      <w:rPr>
        <w:noProof/>
      </w:rPr>
      <w:t>33</w:t>
    </w:r>
    <w:r>
      <w:fldChar w:fldCharType="end"/>
    </w:r>
    <w: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3CBF8" w14:textId="7F5BCCF2" w:rsidR="00C57804" w:rsidRDefault="00C57804" w:rsidP="00F410C4">
    <w:pPr>
      <w:pStyle w:val="Footer"/>
    </w:pPr>
    <w:r w:rsidRPr="007064B6">
      <w:t>Peruzzini</w:t>
    </w:r>
    <w:r>
      <w:t xml:space="preserve"> et al.</w:t>
    </w:r>
    <w:r>
      <w:tab/>
      <w:t xml:space="preserve">Expires </w: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1 July </w:instrText>
    </w:r>
    <w:r>
      <w:fldChar w:fldCharType="begin"/>
    </w:r>
    <w:r>
      <w:instrText xml:space="preserve"> IF </w:instrText>
    </w:r>
    <w:r>
      <w:fldChar w:fldCharType="begin"/>
    </w:r>
    <w:r>
      <w:instrText xml:space="preserve"> SAVEDATE \@ "M" \* MERGEFORMAT \* MERGEFORMAT </w:instrText>
    </w:r>
    <w:r>
      <w:fldChar w:fldCharType="separate"/>
    </w:r>
    <w:r>
      <w:rPr>
        <w:noProof/>
      </w:rPr>
      <w:instrText>6</w:instrText>
    </w:r>
    <w:r>
      <w:fldChar w:fldCharType="end"/>
    </w:r>
    <w:r>
      <w:instrText xml:space="preserve"> = 2 August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3 September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4 October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5 November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6 December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7 January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8 February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9 March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10 April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11 May </w:instrText>
    </w:r>
    <w:r>
      <w:fldChar w:fldCharType="begin"/>
    </w:r>
    <w:r>
      <w:instrText xml:space="preserve"> IF </w:instrText>
    </w:r>
    <w:r>
      <w:fldChar w:fldCharType="begin"/>
    </w:r>
    <w:r>
      <w:instrText xml:space="preserve"> SAVEDATE \@ "M" \* MERGEFORMAT </w:instrText>
    </w:r>
    <w:r>
      <w:fldChar w:fldCharType="separate"/>
    </w:r>
    <w:r>
      <w:rPr>
        <w:noProof/>
      </w:rPr>
      <w:instrText>0</w:instrText>
    </w:r>
    <w:r>
      <w:fldChar w:fldCharType="end"/>
    </w:r>
    <w:r>
      <w:instrText xml:space="preserve"> = 12 June "Fail" \* MERGEFORMAT </w:instrText>
    </w:r>
    <w:r>
      <w:fldChar w:fldCharType="separate"/>
    </w:r>
    <w:r>
      <w:rPr>
        <w:noProof/>
      </w:rPr>
      <w:instrText>Fail</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sidR="00C33342">
      <w:rPr>
        <w:noProof/>
      </w:rPr>
      <w:instrText>December</w:instrText>
    </w:r>
    <w:r>
      <w:fldChar w:fldCharType="end"/>
    </w:r>
    <w:r>
      <w:instrText xml:space="preserve"> \* MERGEFORMAT </w:instrText>
    </w:r>
    <w:r>
      <w:fldChar w:fldCharType="separate"/>
    </w:r>
    <w:r w:rsidR="00C33342">
      <w:rPr>
        <w:noProof/>
      </w:rPr>
      <w:instrText>December</w:instrText>
    </w:r>
    <w:r>
      <w:fldChar w:fldCharType="end"/>
    </w:r>
    <w:r>
      <w:instrText xml:space="preserve">  \* MERGEFORMAT </w:instrText>
    </w:r>
    <w:r>
      <w:fldChar w:fldCharType="separate"/>
    </w:r>
    <w:r w:rsidR="00C33342">
      <w:rPr>
        <w:noProof/>
      </w:rPr>
      <w:instrText>December</w:instrText>
    </w:r>
    <w:r>
      <w:fldChar w:fldCharType="end"/>
    </w:r>
    <w:r>
      <w:instrText xml:space="preserve"> \* MERGEFORMAT </w:instrText>
    </w:r>
    <w:r>
      <w:fldChar w:fldCharType="separate"/>
    </w:r>
    <w:r w:rsidR="00C33342">
      <w:rPr>
        <w:noProof/>
      </w:rPr>
      <w:instrText>December</w:instrText>
    </w:r>
    <w:r>
      <w:fldChar w:fldCharType="end"/>
    </w:r>
    <w:r>
      <w:instrText xml:space="preserve"> \* MERGEFORMAT </w:instrText>
    </w:r>
    <w:r>
      <w:fldChar w:fldCharType="separate"/>
    </w:r>
    <w:r w:rsidR="00C33342">
      <w:rPr>
        <w:noProof/>
      </w:rPr>
      <w:instrText>December</w:instrText>
    </w:r>
    <w:r>
      <w:fldChar w:fldCharType="end"/>
    </w:r>
    <w:r>
      <w:instrText xml:space="preserve"> \* MERGEFORMAT </w:instrText>
    </w:r>
    <w:r>
      <w:fldChar w:fldCharType="separate"/>
    </w:r>
    <w:r w:rsidR="00C33342">
      <w:rPr>
        <w:noProof/>
      </w:rPr>
      <w:t>December</w:t>
    </w:r>
    <w:r>
      <w:fldChar w:fldCharType="end"/>
    </w:r>
    <w:r>
      <w:t xml:space="preserve"> </w:t>
    </w:r>
    <w:r>
      <w:fldChar w:fldCharType="begin"/>
    </w:r>
    <w:r>
      <w:instrText xml:space="preserve"> SAVEDATE  \@ "d," </w:instrText>
    </w:r>
    <w:r>
      <w:fldChar w:fldCharType="separate"/>
    </w:r>
    <w:ins w:id="339" w:author="Italo Busi" w:date="2021-06-22T17:11:00Z">
      <w:r>
        <w:rPr>
          <w:noProof/>
        </w:rPr>
        <w:t>15,</w:t>
      </w:r>
    </w:ins>
    <w:del w:id="340" w:author="Italo Busi" w:date="2021-06-22T17:08:00Z">
      <w:r w:rsidDel="00C57804">
        <w:rPr>
          <w:noProof/>
        </w:rPr>
        <w:delText>14,</w:delText>
      </w:r>
    </w:del>
    <w:r>
      <w:fldChar w:fldCharType="end"/>
    </w:r>
    <w:r w:rsidRPr="00052D45">
      <w:t xml:space="preserve"> </w: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&lt; 7 </w:instrText>
    </w:r>
    <w:r>
      <w:fldChar w:fldCharType="begin"/>
    </w:r>
    <w:r>
      <w:instrText xml:space="preserve"> SAVEDATE \@ "YYYY" \* MERGEFORMAT </w:instrText>
    </w:r>
    <w:r>
      <w:fldChar w:fldCharType="separate"/>
    </w:r>
    <w:r>
      <w:rPr>
        <w:noProof/>
      </w:rPr>
      <w:instrText>2021</w:instrText>
    </w:r>
    <w:r>
      <w:fldChar w:fldCharType="end"/>
    </w:r>
    <w:r>
      <w:instrText xml:space="preserve">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&gt; 6 </w:instrText>
    </w:r>
    <w:r>
      <w:fldChar w:fldCharType="begin"/>
    </w:r>
    <w:r>
      <w:instrText xml:space="preserve"> = </w:instrText>
    </w:r>
    <w:r>
      <w:fldChar w:fldCharType="begin"/>
    </w:r>
    <w:r>
      <w:instrText xml:space="preserve"> SAVEDATE \@ "YYYY" \* MERGEFORMAT </w:instrText>
    </w:r>
    <w:r>
      <w:fldChar w:fldCharType="separate"/>
    </w:r>
    <w:r>
      <w:rPr>
        <w:noProof/>
      </w:rPr>
      <w:instrText>2020</w:instrText>
    </w:r>
    <w:r>
      <w:fldChar w:fldCharType="end"/>
    </w:r>
    <w:r>
      <w:instrText xml:space="preserve"> + 1 \* MERGEFORMAT </w:instrText>
    </w:r>
    <w:r>
      <w:fldChar w:fldCharType="separate"/>
    </w:r>
    <w:r>
      <w:rPr>
        <w:noProof/>
      </w:rPr>
      <w:instrText>2021</w:instrText>
    </w:r>
    <w:r>
      <w:fldChar w:fldCharType="end"/>
    </w:r>
    <w:r>
      <w:instrText xml:space="preserve"> "Fail" \* MERGEFORMAT  \* MERGEFORMAT </w:instrText>
    </w:r>
    <w:r>
      <w:fldChar w:fldCharType="separate"/>
    </w:r>
    <w:r>
      <w:rPr>
        <w:noProof/>
      </w:rPr>
      <w:instrText>2021</w:instrText>
    </w:r>
    <w:r>
      <w:fldChar w:fldCharType="end"/>
    </w:r>
    <w:r>
      <w:instrText xml:space="preserve"> \* MERGEFORMAT </w:instrText>
    </w:r>
    <w:r>
      <w:fldChar w:fldCharType="separate"/>
    </w:r>
    <w:r w:rsidR="00C33342">
      <w:rPr>
        <w:noProof/>
      </w:rPr>
      <w:t>2021</w:t>
    </w:r>
    <w:r>
      <w:fldChar w:fldCharType="end"/>
    </w:r>
    <w:r>
      <w:tab/>
      <w:t xml:space="preserve">[Page </w:t>
    </w:r>
    <w:r>
      <w:fldChar w:fldCharType="begin"/>
    </w:r>
    <w:r>
      <w:instrText xml:space="preserve"> PAGE </w:instrText>
    </w:r>
    <w:r>
      <w:fldChar w:fldCharType="separate"/>
    </w:r>
    <w:r w:rsidR="00C33342">
      <w:rPr>
        <w:noProof/>
      </w:rPr>
      <w:t>1</w:t>
    </w:r>
    <w:r>
      <w:fldChar w:fldCharType="end"/>
    </w:r>
    <w: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2E6A98" w14:textId="77777777" w:rsidR="00F20C23" w:rsidRDefault="00F20C23">
      <w:r>
        <w:separator/>
      </w:r>
    </w:p>
  </w:footnote>
  <w:footnote w:type="continuationSeparator" w:id="0">
    <w:p w14:paraId="21AE12BA" w14:textId="77777777" w:rsidR="00F20C23" w:rsidRDefault="00F20C2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DE82C" w14:textId="056C84C3" w:rsidR="00C57804" w:rsidRDefault="00C57804" w:rsidP="00F410C4">
    <w:pPr>
      <w:pStyle w:val="Header"/>
    </w:pPr>
    <w:r>
      <w:rPr>
        <w:lang w:eastAsia="ko-KR"/>
      </w:rPr>
      <w:t>Internet-Draft</w:t>
    </w:r>
    <w:r>
      <w:rPr>
        <w:rFonts w:cs="Times New Roman"/>
        <w:lang w:eastAsia="ko-KR"/>
      </w:rPr>
      <w:tab/>
    </w:r>
    <w:r>
      <w:rPr>
        <w:lang w:eastAsia="ko-KR"/>
      </w:rPr>
      <w:t xml:space="preserve">ACTN POI </w:t>
    </w:r>
    <w:r>
      <w:rPr>
        <w:lang w:eastAsia="ko-KR"/>
      </w:rPr>
      <w:tab/>
    </w:r>
    <w:r>
      <w:fldChar w:fldCharType="begin"/>
    </w:r>
    <w:r>
      <w:instrText xml:space="preserve"> SAVEDATE \@ "MMMM yyyy" \* MERGEFORMAT </w:instrText>
    </w:r>
    <w:r>
      <w:fldChar w:fldCharType="separate"/>
    </w:r>
    <w:r>
      <w:rPr>
        <w:noProof/>
      </w:rPr>
      <w:t>June 2021</w:t>
    </w:r>
    <w:r>
      <w:fldChar w:fldCharType="end"/>
    </w:r>
  </w:p>
  <w:p w14:paraId="0330A958" w14:textId="77777777" w:rsidR="00C57804" w:rsidRDefault="00C57804" w:rsidP="00AE0541">
    <w:pPr>
      <w:rPr>
        <w:lang w:eastAsia="ko-K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E86E5E" w14:textId="77777777" w:rsidR="00C57804" w:rsidRDefault="00C57804" w:rsidP="00F410C4">
    <w:pPr>
      <w:pStyle w:val="Header"/>
      <w:rPr>
        <w:highlight w:val="yellow"/>
      </w:rPr>
    </w:pPr>
  </w:p>
  <w:p w14:paraId="6FDEAA1E" w14:textId="77777777" w:rsidR="00C57804" w:rsidRDefault="00C57804" w:rsidP="00F410C4">
    <w:pPr>
      <w:pStyle w:val="Header"/>
      <w:rPr>
        <w:highlight w:val="yellow"/>
      </w:rPr>
    </w:pPr>
  </w:p>
  <w:p w14:paraId="4C3133EA" w14:textId="77777777" w:rsidR="00C57804" w:rsidRDefault="00C57804" w:rsidP="00F410C4">
    <w:pPr>
      <w:pStyle w:val="Header"/>
    </w:pPr>
    <w:r w:rsidRPr="007064B6">
      <w:t>TEAS Working Group</w:t>
    </w:r>
    <w:r>
      <w:tab/>
    </w:r>
    <w:r w:rsidRPr="00F410C4">
      <w:tab/>
    </w:r>
    <w:r>
      <w:t xml:space="preserve">Fabio </w:t>
    </w:r>
    <w:r w:rsidRPr="007064B6">
      <w:t>Peruzzini</w:t>
    </w:r>
  </w:p>
  <w:p w14:paraId="16A1767F" w14:textId="77777777" w:rsidR="00C57804" w:rsidRDefault="00C57804" w:rsidP="00F410C4">
    <w:pPr>
      <w:pStyle w:val="Header"/>
    </w:pPr>
    <w:r>
      <w:t>Internet Draft</w:t>
    </w:r>
    <w:r>
      <w:tab/>
    </w:r>
    <w:r w:rsidRPr="00F410C4">
      <w:tab/>
    </w:r>
    <w:r>
      <w:t>TIM</w:t>
    </w:r>
  </w:p>
  <w:p w14:paraId="4B4B9B7C" w14:textId="77777777" w:rsidR="00C57804" w:rsidRDefault="00C57804" w:rsidP="00F410C4">
    <w:pPr>
      <w:pStyle w:val="Header"/>
    </w:pPr>
    <w:r>
      <w:t xml:space="preserve">Intended status: </w:t>
    </w:r>
    <w:r>
      <w:rPr>
        <w:highlight w:val="yellow"/>
      </w:rPr>
      <w:t>Informational</w:t>
    </w:r>
    <w:r>
      <w:tab/>
    </w:r>
    <w:r>
      <w:tab/>
    </w:r>
    <w:proofErr w:type="spellStart"/>
    <w:r w:rsidRPr="006B2FA6">
      <w:rPr>
        <w:lang w:val="en-GB"/>
      </w:rPr>
      <w:t>Jean-Francois</w:t>
    </w:r>
    <w:proofErr w:type="spellEnd"/>
    <w:r w:rsidRPr="006B2FA6">
      <w:rPr>
        <w:lang w:val="en-GB"/>
      </w:rPr>
      <w:t xml:space="preserve"> </w:t>
    </w:r>
    <w:proofErr w:type="spellStart"/>
    <w:r w:rsidRPr="006B2FA6">
      <w:rPr>
        <w:lang w:val="en-GB"/>
      </w:rPr>
      <w:t>Bouquier</w:t>
    </w:r>
    <w:proofErr w:type="spellEnd"/>
  </w:p>
  <w:p w14:paraId="2E98CA7A" w14:textId="77777777" w:rsidR="00C57804" w:rsidRPr="00954E1B" w:rsidRDefault="00C57804" w:rsidP="00F410C4">
    <w:pPr>
      <w:pStyle w:val="Header"/>
      <w:rPr>
        <w:lang w:val="it-IT"/>
      </w:rPr>
    </w:pPr>
    <w:r>
      <w:rPr>
        <w:lang w:val="en-GB"/>
      </w:rPr>
      <w:tab/>
    </w:r>
    <w:r>
      <w:rPr>
        <w:lang w:val="en-GB"/>
      </w:rPr>
      <w:tab/>
    </w:r>
    <w:r w:rsidRPr="00954E1B">
      <w:rPr>
        <w:lang w:val="it-IT"/>
      </w:rPr>
      <w:t>Vodafone</w:t>
    </w:r>
  </w:p>
  <w:p w14:paraId="369C6969" w14:textId="77777777" w:rsidR="00C57804" w:rsidRPr="00954E1B" w:rsidRDefault="00C57804" w:rsidP="00F410C4">
    <w:pPr>
      <w:pStyle w:val="Header"/>
      <w:rPr>
        <w:lang w:val="it-IT"/>
      </w:rPr>
    </w:pPr>
    <w:r w:rsidRPr="00954E1B">
      <w:rPr>
        <w:lang w:val="it-IT"/>
      </w:rPr>
      <w:tab/>
    </w:r>
    <w:r w:rsidRPr="00954E1B">
      <w:rPr>
        <w:lang w:val="it-IT"/>
      </w:rPr>
      <w:tab/>
      <w:t>Italo Busi</w:t>
    </w:r>
  </w:p>
  <w:p w14:paraId="2984B8BD" w14:textId="77777777" w:rsidR="00C57804" w:rsidRPr="00954E1B" w:rsidRDefault="00C57804" w:rsidP="00F410C4">
    <w:pPr>
      <w:pStyle w:val="Header"/>
      <w:rPr>
        <w:lang w:val="it-IT"/>
      </w:rPr>
    </w:pPr>
    <w:r w:rsidRPr="00954E1B">
      <w:rPr>
        <w:lang w:val="it-IT"/>
      </w:rPr>
      <w:tab/>
    </w:r>
    <w:r w:rsidRPr="00954E1B">
      <w:rPr>
        <w:lang w:val="it-IT"/>
      </w:rPr>
      <w:tab/>
      <w:t>Huawei</w:t>
    </w:r>
  </w:p>
  <w:p w14:paraId="63AFEB19" w14:textId="77777777" w:rsidR="00C57804" w:rsidRPr="00954E1B" w:rsidRDefault="00C57804" w:rsidP="00F410C4">
    <w:pPr>
      <w:pStyle w:val="Header"/>
      <w:rPr>
        <w:lang w:val="it-IT"/>
      </w:rPr>
    </w:pPr>
    <w:r w:rsidRPr="00954E1B">
      <w:rPr>
        <w:lang w:val="it-IT"/>
      </w:rPr>
      <w:tab/>
    </w:r>
    <w:r w:rsidRPr="00954E1B">
      <w:rPr>
        <w:lang w:val="it-IT"/>
      </w:rPr>
      <w:tab/>
      <w:t>Daniel King</w:t>
    </w:r>
  </w:p>
  <w:p w14:paraId="6EDB0003" w14:textId="77777777" w:rsidR="00C57804" w:rsidRDefault="00C57804" w:rsidP="00F410C4">
    <w:pPr>
      <w:pStyle w:val="Header"/>
    </w:pPr>
    <w:r w:rsidRPr="00954E1B">
      <w:rPr>
        <w:lang w:val="it-IT"/>
      </w:rPr>
      <w:tab/>
    </w:r>
    <w:r w:rsidRPr="00954E1B">
      <w:rPr>
        <w:lang w:val="it-IT"/>
      </w:rPr>
      <w:tab/>
    </w:r>
    <w:r>
      <w:t>Old Dog Consulting</w:t>
    </w:r>
  </w:p>
  <w:p w14:paraId="629C5C70" w14:textId="77777777" w:rsidR="00C57804" w:rsidRDefault="00C57804" w:rsidP="00F410C4">
    <w:pPr>
      <w:pStyle w:val="Header"/>
      <w:rPr>
        <w:lang w:val="en-GB"/>
      </w:rPr>
    </w:pPr>
    <w:r>
      <w:rPr>
        <w:lang w:val="en-GB"/>
      </w:rPr>
      <w:tab/>
    </w:r>
    <w:r>
      <w:rPr>
        <w:lang w:val="en-GB"/>
      </w:rPr>
      <w:tab/>
      <w:t>Daniele Ceccarelli</w:t>
    </w:r>
  </w:p>
  <w:p w14:paraId="23931D84" w14:textId="77777777" w:rsidR="00C57804" w:rsidRPr="00390C09" w:rsidRDefault="00C57804" w:rsidP="00F410C4">
    <w:pPr>
      <w:pStyle w:val="Header"/>
      <w:rPr>
        <w:lang w:val="en-GB"/>
      </w:rPr>
    </w:pPr>
    <w:r>
      <w:rPr>
        <w:lang w:val="en-GB"/>
      </w:rPr>
      <w:tab/>
    </w:r>
    <w:r>
      <w:rPr>
        <w:lang w:val="en-GB"/>
      </w:rPr>
      <w:tab/>
    </w:r>
    <w:r w:rsidRPr="00433AE6">
      <w:rPr>
        <w:lang w:val="en-GB"/>
      </w:rPr>
      <w:t>Ericsson</w:t>
    </w:r>
  </w:p>
  <w:p w14:paraId="5DE008D9" w14:textId="77777777" w:rsidR="00C57804" w:rsidRPr="00390C09" w:rsidRDefault="00C57804" w:rsidP="00F410C4">
    <w:pPr>
      <w:pStyle w:val="Header"/>
      <w:rPr>
        <w:lang w:val="en-GB"/>
      </w:rPr>
    </w:pPr>
  </w:p>
  <w:p w14:paraId="76C05A00" w14:textId="62B89DFE" w:rsidR="00C57804" w:rsidRDefault="00C57804" w:rsidP="00F410C4">
    <w:pPr>
      <w:pStyle w:val="Header"/>
    </w:pPr>
    <w:r w:rsidRPr="00390C09">
      <w:rPr>
        <w:lang w:val="en-GB"/>
      </w:rPr>
      <w:t xml:space="preserve">Expires: </w:t>
    </w:r>
    <w:r>
      <w:fldChar w:fldCharType="begin"/>
    </w:r>
    <w:r w:rsidRPr="00390C09">
      <w:rPr>
        <w:lang w:val="en-GB"/>
      </w:rPr>
      <w:instrText xml:space="preserve"> IF </w:instrText>
    </w:r>
    <w:r>
      <w:fldChar w:fldCharType="begin"/>
    </w:r>
    <w:r>
      <w:instrText xml:space="preserve"> SAVEDATE  \@ "M" \* MERGEFORMAT </w:instrText>
    </w:r>
    <w:r>
      <w:fldChar w:fldCharType="separate"/>
    </w:r>
    <w:r>
      <w:rPr>
        <w:noProof/>
      </w:rPr>
      <w:instrText>6</w:instrText>
    </w:r>
    <w:r>
      <w:fldChar w:fldCharType="end"/>
    </w:r>
    <w:r w:rsidRPr="00390C09">
      <w:rPr>
        <w:lang w:val="en-GB"/>
      </w:rPr>
      <w:instrText xml:space="preserve"> = 1 July </w:instrText>
    </w:r>
    <w:r>
      <w:fldChar w:fldCharType="begin"/>
    </w:r>
    <w:r w:rsidRPr="00390C09">
      <w:rPr>
        <w:lang w:val="en-GB"/>
      </w:rPr>
      <w:instrText xml:space="preserve"> IF </w:instrText>
    </w:r>
    <w:r>
      <w:fldChar w:fldCharType="begin"/>
    </w:r>
    <w:r>
      <w:instrText xml:space="preserve"> SAVEDATE \@ "M" \* MERGEFORMAT \* MERGEFORMAT </w:instrText>
    </w:r>
    <w:r>
      <w:fldChar w:fldCharType="separate"/>
    </w:r>
    <w:r>
      <w:rPr>
        <w:noProof/>
      </w:rPr>
      <w:instrText>6</w:instrText>
    </w:r>
    <w:r>
      <w:fldChar w:fldCharType="end"/>
    </w:r>
    <w:r>
      <w:instrText xml:space="preserve"> = 2 August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3 September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4 October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5 November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6 December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7 January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8 February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9 March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10 April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11 May </w:instrText>
    </w:r>
    <w:r>
      <w:fldChar w:fldCharType="begin"/>
    </w:r>
    <w:r>
      <w:instrText xml:space="preserve"> IF </w:instrText>
    </w:r>
    <w:r>
      <w:fldChar w:fldCharType="begin"/>
    </w:r>
    <w:r>
      <w:instrText xml:space="preserve"> SAVEDATE \@ "M" \* MERGEFORMAT </w:instrText>
    </w:r>
    <w:r>
      <w:fldChar w:fldCharType="separate"/>
    </w:r>
    <w:r>
      <w:rPr>
        <w:noProof/>
      </w:rPr>
      <w:instrText>0</w:instrText>
    </w:r>
    <w:r>
      <w:fldChar w:fldCharType="end"/>
    </w:r>
    <w:r>
      <w:instrText xml:space="preserve"> = 12 June "Fail" \* MERGEFORMAT </w:instrText>
    </w:r>
    <w:r>
      <w:fldChar w:fldCharType="separate"/>
    </w:r>
    <w:r>
      <w:rPr>
        <w:noProof/>
      </w:rPr>
      <w:instrText>Fail</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sidR="00C33342">
      <w:rPr>
        <w:noProof/>
      </w:rPr>
      <w:instrText>December</w:instrText>
    </w:r>
    <w:r>
      <w:fldChar w:fldCharType="end"/>
    </w:r>
    <w:r>
      <w:instrText xml:space="preserve"> \* MERGEFORMAT </w:instrText>
    </w:r>
    <w:r>
      <w:fldChar w:fldCharType="separate"/>
    </w:r>
    <w:r w:rsidR="00C33342">
      <w:rPr>
        <w:noProof/>
      </w:rPr>
      <w:instrText>December</w:instrText>
    </w:r>
    <w:r>
      <w:fldChar w:fldCharType="end"/>
    </w:r>
    <w:r>
      <w:instrText xml:space="preserve">  \* MERGEFORMAT </w:instrText>
    </w:r>
    <w:r>
      <w:fldChar w:fldCharType="separate"/>
    </w:r>
    <w:r w:rsidR="00C33342">
      <w:rPr>
        <w:noProof/>
      </w:rPr>
      <w:instrText>December</w:instrText>
    </w:r>
    <w:r>
      <w:fldChar w:fldCharType="end"/>
    </w:r>
    <w:r>
      <w:instrText xml:space="preserve"> \* MERGEFORMAT </w:instrText>
    </w:r>
    <w:r>
      <w:fldChar w:fldCharType="separate"/>
    </w:r>
    <w:r w:rsidR="00C33342">
      <w:rPr>
        <w:noProof/>
      </w:rPr>
      <w:instrText>December</w:instrText>
    </w:r>
    <w:r>
      <w:fldChar w:fldCharType="end"/>
    </w:r>
    <w:r>
      <w:instrText xml:space="preserve"> \* MERGEFORMAT </w:instrText>
    </w:r>
    <w:r>
      <w:fldChar w:fldCharType="separate"/>
    </w:r>
    <w:r w:rsidR="00C33342">
      <w:rPr>
        <w:noProof/>
      </w:rPr>
      <w:instrText>December</w:instrText>
    </w:r>
    <w:r>
      <w:fldChar w:fldCharType="end"/>
    </w:r>
    <w:r>
      <w:instrText xml:space="preserve"> \* MERGEFORMAT </w:instrText>
    </w:r>
    <w:r>
      <w:fldChar w:fldCharType="separate"/>
    </w:r>
    <w:r w:rsidR="00C33342">
      <w:rPr>
        <w:noProof/>
      </w:rPr>
      <w:t>December</w:t>
    </w:r>
    <w:r>
      <w:fldChar w:fldCharType="end"/>
    </w:r>
    <w:r>
      <w:t xml:space="preserve"> </w: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&lt; 7 </w:instrText>
    </w:r>
    <w:r>
      <w:fldChar w:fldCharType="begin"/>
    </w:r>
    <w:r>
      <w:instrText xml:space="preserve"> SAVEDATE \@ "YYYY" \* MERGEFORMAT </w:instrText>
    </w:r>
    <w:r>
      <w:fldChar w:fldCharType="separate"/>
    </w:r>
    <w:r>
      <w:rPr>
        <w:noProof/>
      </w:rPr>
      <w:instrText>2021</w:instrText>
    </w:r>
    <w:r>
      <w:fldChar w:fldCharType="end"/>
    </w:r>
    <w:r>
      <w:instrText xml:space="preserve">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&gt; 6 </w:instrText>
    </w:r>
    <w:r>
      <w:fldChar w:fldCharType="begin"/>
    </w:r>
    <w:r>
      <w:instrText xml:space="preserve"> = </w:instrText>
    </w:r>
    <w:r>
      <w:fldChar w:fldCharType="begin"/>
    </w:r>
    <w:r>
      <w:instrText xml:space="preserve"> SAVEDATE \@ "YYYY" \* MERGEFORMAT </w:instrText>
    </w:r>
    <w:r>
      <w:fldChar w:fldCharType="separate"/>
    </w:r>
    <w:r>
      <w:rPr>
        <w:noProof/>
      </w:rPr>
      <w:instrText>2020</w:instrText>
    </w:r>
    <w:r>
      <w:fldChar w:fldCharType="end"/>
    </w:r>
    <w:r>
      <w:instrText xml:space="preserve"> + 1 \* MERGEFORMAT </w:instrText>
    </w:r>
    <w:r>
      <w:fldChar w:fldCharType="separate"/>
    </w:r>
    <w:r>
      <w:rPr>
        <w:noProof/>
      </w:rPr>
      <w:instrText>2021</w:instrText>
    </w:r>
    <w:r>
      <w:fldChar w:fldCharType="end"/>
    </w:r>
    <w:r>
      <w:instrText xml:space="preserve"> "Fail" \* MERGEFORMAT  \* MERGEFORMAT </w:instrText>
    </w:r>
    <w:r>
      <w:fldChar w:fldCharType="separate"/>
    </w:r>
    <w:r>
      <w:rPr>
        <w:noProof/>
      </w:rPr>
      <w:instrText>2021</w:instrText>
    </w:r>
    <w:r>
      <w:fldChar w:fldCharType="end"/>
    </w:r>
    <w:r>
      <w:instrText xml:space="preserve"> \* MERGEFORMAT </w:instrText>
    </w:r>
    <w:r>
      <w:fldChar w:fldCharType="separate"/>
    </w:r>
    <w:r w:rsidR="00C33342">
      <w:rPr>
        <w:noProof/>
      </w:rPr>
      <w:t>2021</w:t>
    </w:r>
    <w:r>
      <w:fldChar w:fldCharType="end"/>
    </w:r>
    <w:r>
      <w:tab/>
    </w:r>
    <w:r>
      <w:tab/>
    </w:r>
    <w:r>
      <w:fldChar w:fldCharType="begin"/>
    </w:r>
    <w:r>
      <w:instrText xml:space="preserve"> SAVEDATE  \@ "MMMM d, yyyy" </w:instrText>
    </w:r>
    <w:r>
      <w:fldChar w:fldCharType="separate"/>
    </w:r>
    <w:ins w:id="337" w:author="Italo Busi" w:date="2021-06-22T17:11:00Z">
      <w:r>
        <w:rPr>
          <w:noProof/>
        </w:rPr>
        <w:t>June 15, 2021</w:t>
      </w:r>
    </w:ins>
    <w:del w:id="338" w:author="Italo Busi" w:date="2021-06-22T17:08:00Z">
      <w:r w:rsidDel="00C57804">
        <w:rPr>
          <w:noProof/>
        </w:rPr>
        <w:delText>June 14, 2021</w:delText>
      </w:r>
    </w:del>
    <w:r>
      <w:fldChar w:fldCharType="end"/>
    </w:r>
  </w:p>
  <w:p w14:paraId="4C49A4CA" w14:textId="77777777" w:rsidR="00C57804" w:rsidRDefault="00C57804" w:rsidP="00F410C4">
    <w:pPr>
      <w:pStyle w:val="Header"/>
    </w:pPr>
    <w:r>
      <w:tab/>
    </w:r>
  </w:p>
  <w:p w14:paraId="4043BDB6" w14:textId="77777777" w:rsidR="00C57804" w:rsidRDefault="00C57804" w:rsidP="004B54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95A79A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B1670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EAC27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A4022C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0E8E0E8"/>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209A32E6"/>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6" w15:restartNumberingAfterBreak="0">
    <w:nsid w:val="FFFFFF82"/>
    <w:multiLevelType w:val="singleLevel"/>
    <w:tmpl w:val="5FEC5E18"/>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7" w15:restartNumberingAfterBreak="0">
    <w:nsid w:val="FFFFFF83"/>
    <w:multiLevelType w:val="singleLevel"/>
    <w:tmpl w:val="E8A6B6E8"/>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8" w15:restartNumberingAfterBreak="0">
    <w:nsid w:val="FFFFFF88"/>
    <w:multiLevelType w:val="singleLevel"/>
    <w:tmpl w:val="A80C7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1CAF24C"/>
    <w:lvl w:ilvl="0">
      <w:start w:val="1"/>
      <w:numFmt w:val="bullet"/>
      <w:pStyle w:val="ListBullet"/>
      <w:lvlText w:val=""/>
      <w:lvlJc w:val="left"/>
      <w:pPr>
        <w:tabs>
          <w:tab w:val="num" w:pos="360"/>
        </w:tabs>
        <w:ind w:left="360" w:hanging="360"/>
      </w:pPr>
      <w:rPr>
        <w:rFonts w:ascii="Symbol" w:hAnsi="Symbol" w:cs="Symbol" w:hint="default"/>
      </w:rPr>
    </w:lvl>
  </w:abstractNum>
  <w:abstractNum w:abstractNumId="10" w15:restartNumberingAfterBreak="0">
    <w:nsid w:val="00B66C8E"/>
    <w:multiLevelType w:val="hybridMultilevel"/>
    <w:tmpl w:val="C4A6AD7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027F772F"/>
    <w:multiLevelType w:val="hybridMultilevel"/>
    <w:tmpl w:val="3364EEA6"/>
    <w:lvl w:ilvl="0" w:tplc="04090017">
      <w:start w:val="1"/>
      <w:numFmt w:val="lowerLetter"/>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31871BC"/>
    <w:multiLevelType w:val="hybridMultilevel"/>
    <w:tmpl w:val="6B82CC14"/>
    <w:lvl w:ilvl="0" w:tplc="CAAE2146">
      <w:start w:val="1"/>
      <w:numFmt w:val="bullet"/>
      <w:pStyle w:val="RFCListBullet"/>
      <w:lvlText w:val="o"/>
      <w:lvlJc w:val="left"/>
      <w:pPr>
        <w:tabs>
          <w:tab w:val="num" w:pos="864"/>
        </w:tabs>
        <w:ind w:left="864" w:hanging="432"/>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D66C703A">
      <w:start w:val="1"/>
      <w:numFmt w:val="bullet"/>
      <w:lvlText w:val="-"/>
      <w:lvlJc w:val="left"/>
      <w:pPr>
        <w:ind w:left="2160" w:hanging="360"/>
      </w:pPr>
      <w:rPr>
        <w:rFonts w:ascii="Courier New" w:eastAsia="Batang" w:hAnsi="Courier New" w:cs="Courier New"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8887292"/>
    <w:multiLevelType w:val="hybridMultilevel"/>
    <w:tmpl w:val="2B00151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0A9A787E"/>
    <w:multiLevelType w:val="hybridMultilevel"/>
    <w:tmpl w:val="AE58E536"/>
    <w:lvl w:ilvl="0" w:tplc="3E523AA8">
      <w:numFmt w:val="bullet"/>
      <w:lvlText w:val="-"/>
      <w:lvlJc w:val="left"/>
      <w:pPr>
        <w:ind w:left="792" w:hanging="360"/>
      </w:pPr>
      <w:rPr>
        <w:rFonts w:ascii="Courier New" w:eastAsia="Batang"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10DC07A7"/>
    <w:multiLevelType w:val="hybridMultilevel"/>
    <w:tmpl w:val="A0427C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12B140A2"/>
    <w:multiLevelType w:val="hybridMultilevel"/>
    <w:tmpl w:val="8E721814"/>
    <w:lvl w:ilvl="0" w:tplc="77B24FAE">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145D7524"/>
    <w:multiLevelType w:val="hybridMultilevel"/>
    <w:tmpl w:val="7C961C8E"/>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15B7416C"/>
    <w:multiLevelType w:val="multilevel"/>
    <w:tmpl w:val="2990078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69D40B0"/>
    <w:multiLevelType w:val="hybridMultilevel"/>
    <w:tmpl w:val="D8C803DC"/>
    <w:lvl w:ilvl="0" w:tplc="8A4E44E8">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17E43805"/>
    <w:multiLevelType w:val="hybridMultilevel"/>
    <w:tmpl w:val="8774119E"/>
    <w:lvl w:ilvl="0" w:tplc="03F2B5E2">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CFB77EC"/>
    <w:multiLevelType w:val="hybridMultilevel"/>
    <w:tmpl w:val="3FF06C92"/>
    <w:lvl w:ilvl="0" w:tplc="698A6190">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231100CB"/>
    <w:multiLevelType w:val="hybridMultilevel"/>
    <w:tmpl w:val="47D2CD6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242D14AA"/>
    <w:multiLevelType w:val="hybridMultilevel"/>
    <w:tmpl w:val="D15C5B4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15:restartNumberingAfterBreak="0">
    <w:nsid w:val="2690099D"/>
    <w:multiLevelType w:val="multilevel"/>
    <w:tmpl w:val="FD322FAA"/>
    <w:lvl w:ilvl="0">
      <w:start w:val="1"/>
      <w:numFmt w:val="upperLetter"/>
      <w:pStyle w:val="RFCApp"/>
      <w:lvlText w:val="Appendix %1."/>
      <w:lvlJc w:val="left"/>
      <w:pPr>
        <w:ind w:left="0" w:firstLine="0"/>
      </w:pPr>
      <w:rPr>
        <w:rFonts w:hint="default"/>
      </w:rPr>
    </w:lvl>
    <w:lvl w:ilvl="1">
      <w:start w:val="1"/>
      <w:numFmt w:val="decimal"/>
      <w:pStyle w:val="RFCAppH1"/>
      <w:lvlText w:val="%1.%2."/>
      <w:lvlJc w:val="left"/>
      <w:pPr>
        <w:ind w:left="0" w:firstLine="0"/>
      </w:pPr>
      <w:rPr>
        <w:rFonts w:hint="default"/>
      </w:rPr>
    </w:lvl>
    <w:lvl w:ilvl="2">
      <w:start w:val="1"/>
      <w:numFmt w:val="decimal"/>
      <w:pStyle w:val="RFCAppH2"/>
      <w:lvlText w:val="%1.%2.%3."/>
      <w:lvlJc w:val="left"/>
      <w:pPr>
        <w:ind w:left="0" w:firstLine="0"/>
      </w:pPr>
      <w:rPr>
        <w:rFonts w:hint="default"/>
      </w:rPr>
    </w:lvl>
    <w:lvl w:ilvl="3">
      <w:start w:val="1"/>
      <w:numFmt w:val="decimal"/>
      <w:pStyle w:val="RFCAppH3"/>
      <w:lvlText w:val="%1.%2.%3.%4."/>
      <w:lvlJc w:val="left"/>
      <w:pPr>
        <w:ind w:left="0" w:firstLine="0"/>
      </w:pPr>
      <w:rPr>
        <w:rFonts w:hint="default"/>
      </w:rPr>
    </w:lvl>
    <w:lvl w:ilvl="4">
      <w:start w:val="1"/>
      <w:numFmt w:val="decimal"/>
      <w:pStyle w:val="RFCAppH4"/>
      <w:lvlText w:val="%1.%2.%3.%4.%5."/>
      <w:lvlJc w:val="left"/>
      <w:pPr>
        <w:ind w:left="0" w:firstLine="0"/>
      </w:pPr>
      <w:rPr>
        <w:rFonts w:hint="default"/>
      </w:rPr>
    </w:lvl>
    <w:lvl w:ilvl="5">
      <w:start w:val="1"/>
      <w:numFmt w:val="decimal"/>
      <w:pStyle w:val="RFCAppH5"/>
      <w:lvlText w:val="%1.%2.%3.%4.%5.%6."/>
      <w:lvlJc w:val="left"/>
      <w:pPr>
        <w:ind w:left="0" w:firstLine="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9DA463F"/>
    <w:multiLevelType w:val="hybridMultilevel"/>
    <w:tmpl w:val="8D7895E2"/>
    <w:lvl w:ilvl="0" w:tplc="E1868154">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B4660FB"/>
    <w:multiLevelType w:val="hybridMultilevel"/>
    <w:tmpl w:val="6AE2F23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2B8E2D40"/>
    <w:multiLevelType w:val="multilevel"/>
    <w:tmpl w:val="E7900EF2"/>
    <w:lvl w:ilvl="0">
      <w:start w:val="1"/>
      <w:numFmt w:val="decimal"/>
      <w:pStyle w:val="Heading1"/>
      <w:suff w:val="nothing"/>
      <w:lvlText w:val="%1. "/>
      <w:lvlJc w:val="left"/>
      <w:pPr>
        <w:ind w:left="432" w:hanging="432"/>
      </w:pPr>
      <w:rPr>
        <w:rFonts w:hint="default"/>
      </w:rPr>
    </w:lvl>
    <w:lvl w:ilvl="1">
      <w:start w:val="1"/>
      <w:numFmt w:val="decimal"/>
      <w:pStyle w:val="Heading2"/>
      <w:suff w:val="nothing"/>
      <w:lvlText w:val="%1.%2. "/>
      <w:lvlJc w:val="left"/>
      <w:pPr>
        <w:ind w:left="1567" w:hanging="432"/>
      </w:pPr>
      <w:rPr>
        <w:rFonts w:hint="default"/>
      </w:rPr>
    </w:lvl>
    <w:lvl w:ilvl="2">
      <w:start w:val="1"/>
      <w:numFmt w:val="decimal"/>
      <w:pStyle w:val="Heading3"/>
      <w:suff w:val="nothing"/>
      <w:lvlText w:val="%1.%2.%3. "/>
      <w:lvlJc w:val="left"/>
      <w:pPr>
        <w:ind w:left="4118" w:hanging="432"/>
      </w:pPr>
      <w:rPr>
        <w:rFonts w:hint="default"/>
      </w:rPr>
    </w:lvl>
    <w:lvl w:ilvl="3">
      <w:start w:val="1"/>
      <w:numFmt w:val="decimal"/>
      <w:pStyle w:val="Heading4"/>
      <w:suff w:val="nothing"/>
      <w:lvlText w:val="%1.%2.%3.%4. "/>
      <w:lvlJc w:val="left"/>
      <w:pPr>
        <w:ind w:left="432" w:hanging="432"/>
      </w:pPr>
      <w:rPr>
        <w:rFonts w:hint="default"/>
      </w:rPr>
    </w:lvl>
    <w:lvl w:ilvl="4">
      <w:start w:val="1"/>
      <w:numFmt w:val="decimal"/>
      <w:pStyle w:val="Heading5"/>
      <w:suff w:val="nothing"/>
      <w:lvlText w:val="%1.%2.%3.%4.%5. "/>
      <w:lvlJc w:val="left"/>
      <w:pPr>
        <w:ind w:left="432" w:hanging="432"/>
      </w:pPr>
      <w:rPr>
        <w:rFonts w:hint="default"/>
      </w:rPr>
    </w:lvl>
    <w:lvl w:ilvl="5">
      <w:start w:val="1"/>
      <w:numFmt w:val="decimal"/>
      <w:pStyle w:val="Heading6"/>
      <w:suff w:val="nothing"/>
      <w:lvlText w:val="%1.%2.%3.%4.%5.%6. "/>
      <w:lvlJc w:val="left"/>
      <w:pPr>
        <w:ind w:left="432" w:hanging="432"/>
      </w:pPr>
      <w:rPr>
        <w:rFonts w:hint="default"/>
      </w:rPr>
    </w:lvl>
    <w:lvl w:ilvl="6">
      <w:start w:val="1"/>
      <w:numFmt w:val="decimal"/>
      <w:pStyle w:val="Heading7"/>
      <w:suff w:val="nothing"/>
      <w:lvlText w:val="%1.%2.%3.%4.%5.%6.%7. "/>
      <w:lvlJc w:val="left"/>
      <w:pPr>
        <w:ind w:left="432" w:hanging="432"/>
      </w:pPr>
      <w:rPr>
        <w:rFonts w:hint="default"/>
      </w:rPr>
    </w:lvl>
    <w:lvl w:ilvl="7">
      <w:start w:val="1"/>
      <w:numFmt w:val="decimal"/>
      <w:pStyle w:val="Heading8"/>
      <w:suff w:val="nothing"/>
      <w:lvlText w:val="%1.%2.%3.%4.%5.%6.%7.%8. "/>
      <w:lvlJc w:val="left"/>
      <w:pPr>
        <w:ind w:left="432" w:hanging="432"/>
      </w:pPr>
      <w:rPr>
        <w:rFonts w:hint="default"/>
      </w:rPr>
    </w:lvl>
    <w:lvl w:ilvl="8">
      <w:start w:val="1"/>
      <w:numFmt w:val="decimal"/>
      <w:pStyle w:val="Heading9"/>
      <w:suff w:val="nothing"/>
      <w:lvlText w:val="%1.%2.%3.%4.%5.%6.%7.%8.%9. "/>
      <w:lvlJc w:val="left"/>
      <w:pPr>
        <w:ind w:left="432" w:hanging="432"/>
      </w:pPr>
      <w:rPr>
        <w:rFonts w:hint="default"/>
      </w:rPr>
    </w:lvl>
  </w:abstractNum>
  <w:abstractNum w:abstractNumId="28" w15:restartNumberingAfterBreak="0">
    <w:nsid w:val="3095015C"/>
    <w:multiLevelType w:val="hybridMultilevel"/>
    <w:tmpl w:val="84309EBA"/>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9" w15:restartNumberingAfterBreak="0">
    <w:nsid w:val="31D447E7"/>
    <w:multiLevelType w:val="hybridMultilevel"/>
    <w:tmpl w:val="38D47D52"/>
    <w:lvl w:ilvl="0" w:tplc="B48E1B72">
      <w:start w:val="1"/>
      <w:numFmt w:val="decimal"/>
      <w:pStyle w:val="RFCListNumbered"/>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4AB5306"/>
    <w:multiLevelType w:val="hybridMultilevel"/>
    <w:tmpl w:val="ADD2DF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DE0534"/>
    <w:multiLevelType w:val="hybridMultilevel"/>
    <w:tmpl w:val="B2B2E55E"/>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2" w15:restartNumberingAfterBreak="0">
    <w:nsid w:val="479F55A9"/>
    <w:multiLevelType w:val="hybridMultilevel"/>
    <w:tmpl w:val="FD0AF4FA"/>
    <w:lvl w:ilvl="0" w:tplc="04090013">
      <w:start w:val="1"/>
      <w:numFmt w:val="upperRoman"/>
      <w:lvlText w:val="%1."/>
      <w:lvlJc w:val="righ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CCE3276"/>
    <w:multiLevelType w:val="hybridMultilevel"/>
    <w:tmpl w:val="F0A0E10E"/>
    <w:lvl w:ilvl="0" w:tplc="92FEC6BE">
      <w:start w:val="1"/>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 w15:restartNumberingAfterBreak="0">
    <w:nsid w:val="4D4104DF"/>
    <w:multiLevelType w:val="hybridMultilevel"/>
    <w:tmpl w:val="F1AE4D88"/>
    <w:lvl w:ilvl="0" w:tplc="DC52D306">
      <w:start w:val="1"/>
      <w:numFmt w:val="decimal"/>
      <w:pStyle w:val="RFCReferences"/>
      <w:lvlText w:val="[%1]"/>
      <w:lvlJc w:val="left"/>
      <w:pPr>
        <w:tabs>
          <w:tab w:val="num" w:pos="1296"/>
        </w:tabs>
        <w:ind w:left="1296" w:hanging="864"/>
      </w:pPr>
      <w:rPr>
        <w:rFonts w:hint="default"/>
      </w:rPr>
    </w:lvl>
    <w:lvl w:ilvl="1" w:tplc="04090019">
      <w:start w:val="1"/>
      <w:numFmt w:val="lowerLetter"/>
      <w:lvlText w:val="%2."/>
      <w:lvlJc w:val="left"/>
      <w:pPr>
        <w:tabs>
          <w:tab w:val="num" w:pos="1872"/>
        </w:tabs>
        <w:ind w:left="1872" w:hanging="360"/>
      </w:pPr>
    </w:lvl>
    <w:lvl w:ilvl="2" w:tplc="0409001B">
      <w:start w:val="1"/>
      <w:numFmt w:val="lowerRoman"/>
      <w:lvlText w:val="%3."/>
      <w:lvlJc w:val="right"/>
      <w:pPr>
        <w:tabs>
          <w:tab w:val="num" w:pos="2592"/>
        </w:tabs>
        <w:ind w:left="2592" w:hanging="180"/>
      </w:pPr>
    </w:lvl>
    <w:lvl w:ilvl="3" w:tplc="0409000F">
      <w:start w:val="1"/>
      <w:numFmt w:val="decimal"/>
      <w:lvlText w:val="%4."/>
      <w:lvlJc w:val="left"/>
      <w:pPr>
        <w:tabs>
          <w:tab w:val="num" w:pos="3312"/>
        </w:tabs>
        <w:ind w:left="3312" w:hanging="360"/>
      </w:pPr>
    </w:lvl>
    <w:lvl w:ilvl="4" w:tplc="04090019">
      <w:start w:val="1"/>
      <w:numFmt w:val="lowerLetter"/>
      <w:lvlText w:val="%5."/>
      <w:lvlJc w:val="left"/>
      <w:pPr>
        <w:tabs>
          <w:tab w:val="num" w:pos="4032"/>
        </w:tabs>
        <w:ind w:left="4032" w:hanging="360"/>
      </w:pPr>
    </w:lvl>
    <w:lvl w:ilvl="5" w:tplc="0409001B">
      <w:start w:val="1"/>
      <w:numFmt w:val="lowerRoman"/>
      <w:lvlText w:val="%6."/>
      <w:lvlJc w:val="right"/>
      <w:pPr>
        <w:tabs>
          <w:tab w:val="num" w:pos="4752"/>
        </w:tabs>
        <w:ind w:left="4752" w:hanging="180"/>
      </w:pPr>
    </w:lvl>
    <w:lvl w:ilvl="6" w:tplc="0409000F">
      <w:start w:val="1"/>
      <w:numFmt w:val="decimal"/>
      <w:lvlText w:val="%7."/>
      <w:lvlJc w:val="left"/>
      <w:pPr>
        <w:tabs>
          <w:tab w:val="num" w:pos="5472"/>
        </w:tabs>
        <w:ind w:left="5472" w:hanging="360"/>
      </w:pPr>
    </w:lvl>
    <w:lvl w:ilvl="7" w:tplc="04090019">
      <w:start w:val="1"/>
      <w:numFmt w:val="lowerLetter"/>
      <w:lvlText w:val="%8."/>
      <w:lvlJc w:val="left"/>
      <w:pPr>
        <w:tabs>
          <w:tab w:val="num" w:pos="6192"/>
        </w:tabs>
        <w:ind w:left="6192" w:hanging="360"/>
      </w:pPr>
    </w:lvl>
    <w:lvl w:ilvl="8" w:tplc="0409001B">
      <w:start w:val="1"/>
      <w:numFmt w:val="lowerRoman"/>
      <w:lvlText w:val="%9."/>
      <w:lvlJc w:val="right"/>
      <w:pPr>
        <w:tabs>
          <w:tab w:val="num" w:pos="6912"/>
        </w:tabs>
        <w:ind w:left="6912" w:hanging="180"/>
      </w:pPr>
    </w:lvl>
  </w:abstractNum>
  <w:abstractNum w:abstractNumId="35" w15:restartNumberingAfterBreak="0">
    <w:nsid w:val="4E51486C"/>
    <w:multiLevelType w:val="hybridMultilevel"/>
    <w:tmpl w:val="C6E001DC"/>
    <w:lvl w:ilvl="0" w:tplc="287EBF4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 w15:restartNumberingAfterBreak="0">
    <w:nsid w:val="4ECF1DD4"/>
    <w:multiLevelType w:val="hybridMultilevel"/>
    <w:tmpl w:val="EBE692CC"/>
    <w:lvl w:ilvl="0" w:tplc="B96CDE66">
      <w:start w:val="1"/>
      <w:numFmt w:val="decimal"/>
      <w:lvlText w:val="%1."/>
      <w:lvlJc w:val="left"/>
      <w:pPr>
        <w:tabs>
          <w:tab w:val="num" w:pos="864"/>
        </w:tabs>
        <w:ind w:left="864" w:hanging="432"/>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1667E56"/>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8" w15:restartNumberingAfterBreak="0">
    <w:nsid w:val="52827911"/>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15:restartNumberingAfterBreak="0">
    <w:nsid w:val="53B635F0"/>
    <w:multiLevelType w:val="hybridMultilevel"/>
    <w:tmpl w:val="E73445F6"/>
    <w:lvl w:ilvl="0" w:tplc="18C0FC96">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548B12E1"/>
    <w:multiLevelType w:val="hybridMultilevel"/>
    <w:tmpl w:val="EE060070"/>
    <w:lvl w:ilvl="0" w:tplc="28A6AC4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 w15:restartNumberingAfterBreak="0">
    <w:nsid w:val="5B225FD5"/>
    <w:multiLevelType w:val="hybridMultilevel"/>
    <w:tmpl w:val="894815D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62C3211D"/>
    <w:multiLevelType w:val="hybridMultilevel"/>
    <w:tmpl w:val="8BEEB41A"/>
    <w:lvl w:ilvl="0" w:tplc="56241C0A">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34693B"/>
    <w:multiLevelType w:val="hybridMultilevel"/>
    <w:tmpl w:val="BCE6379A"/>
    <w:lvl w:ilvl="0" w:tplc="92BA6A9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 w15:restartNumberingAfterBreak="0">
    <w:nsid w:val="72AB5D3D"/>
    <w:multiLevelType w:val="hybridMultilevel"/>
    <w:tmpl w:val="CB2020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5826023"/>
    <w:multiLevelType w:val="hybridMultilevel"/>
    <w:tmpl w:val="C788526C"/>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75865C2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47" w15:restartNumberingAfterBreak="0">
    <w:nsid w:val="7911567C"/>
    <w:multiLevelType w:val="hybridMultilevel"/>
    <w:tmpl w:val="7772B3F0"/>
    <w:lvl w:ilvl="0" w:tplc="708ADCC6">
      <w:start w:val="1"/>
      <w:numFmt w:val="decimal"/>
      <w:pStyle w:val="Caption"/>
      <w:lvlText w:val="Figure %1"/>
      <w:lvlJc w:val="left"/>
      <w:pPr>
        <w:tabs>
          <w:tab w:val="num" w:pos="864"/>
        </w:tabs>
        <w:ind w:left="864" w:hanging="432"/>
      </w:pPr>
      <w:rPr>
        <w:rFonts w:ascii="Courier New" w:hAnsi="Courier New" w:cs="Times New Roman" w:hint="default"/>
        <w:b w:val="0"/>
        <w:bCs w:val="0"/>
        <w:i w:val="0"/>
        <w:iCs w:val="0"/>
        <w:caps w:val="0"/>
        <w:strike w:val="0"/>
        <w:dstrike w:val="0"/>
        <w:snapToGrid w:val="0"/>
        <w:vanish w:val="0"/>
        <w:color w:val="000000"/>
        <w:spacing w:val="0"/>
        <w:w w:val="0"/>
        <w:kern w:val="0"/>
        <w:position w:val="0"/>
        <w:sz w:val="24"/>
        <w:szCs w:val="24"/>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6"/>
  </w:num>
  <w:num w:numId="2">
    <w:abstractNumId w:val="38"/>
  </w:num>
  <w:num w:numId="3">
    <w:abstractNumId w:val="37"/>
  </w:num>
  <w:num w:numId="4">
    <w:abstractNumId w:val="2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34"/>
  </w:num>
  <w:num w:numId="16">
    <w:abstractNumId w:val="12"/>
  </w:num>
  <w:num w:numId="17">
    <w:abstractNumId w:val="25"/>
  </w:num>
  <w:num w:numId="18">
    <w:abstractNumId w:val="25"/>
    <w:lvlOverride w:ilvl="0">
      <w:startOverride w:val="1"/>
    </w:lvlOverride>
  </w:num>
  <w:num w:numId="19">
    <w:abstractNumId w:val="47"/>
  </w:num>
  <w:num w:numId="20">
    <w:abstractNumId w:val="24"/>
  </w:num>
  <w:num w:numId="21">
    <w:abstractNumId w:val="25"/>
  </w:num>
  <w:num w:numId="22">
    <w:abstractNumId w:val="12"/>
  </w:num>
  <w:num w:numId="23">
    <w:abstractNumId w:val="16"/>
  </w:num>
  <w:num w:numId="24">
    <w:abstractNumId w:val="11"/>
  </w:num>
  <w:num w:numId="25">
    <w:abstractNumId w:val="19"/>
  </w:num>
  <w:num w:numId="26">
    <w:abstractNumId w:val="18"/>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5"/>
  </w:num>
  <w:num w:numId="32">
    <w:abstractNumId w:val="17"/>
  </w:num>
  <w:num w:numId="33">
    <w:abstractNumId w:val="12"/>
  </w:num>
  <w:num w:numId="34">
    <w:abstractNumId w:val="12"/>
  </w:num>
  <w:num w:numId="35">
    <w:abstractNumId w:val="14"/>
  </w:num>
  <w:num w:numId="36">
    <w:abstractNumId w:val="35"/>
  </w:num>
  <w:num w:numId="37">
    <w:abstractNumId w:val="40"/>
  </w:num>
  <w:num w:numId="38">
    <w:abstractNumId w:val="33"/>
  </w:num>
  <w:num w:numId="39">
    <w:abstractNumId w:val="12"/>
  </w:num>
  <w:num w:numId="4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4"/>
  </w:num>
  <w:num w:numId="42">
    <w:abstractNumId w:val="30"/>
  </w:num>
  <w:num w:numId="43">
    <w:abstractNumId w:val="23"/>
  </w:num>
  <w:num w:numId="44">
    <w:abstractNumId w:val="25"/>
  </w:num>
  <w:num w:numId="45">
    <w:abstractNumId w:val="20"/>
  </w:num>
  <w:num w:numId="46">
    <w:abstractNumId w:val="39"/>
  </w:num>
  <w:num w:numId="47">
    <w:abstractNumId w:val="39"/>
  </w:num>
  <w:num w:numId="48">
    <w:abstractNumId w:val="42"/>
  </w:num>
  <w:num w:numId="49">
    <w:abstractNumId w:val="43"/>
  </w:num>
  <w:num w:numId="50">
    <w:abstractNumId w:val="42"/>
    <w:lvlOverride w:ilvl="0">
      <w:startOverride w:val="1"/>
    </w:lvlOverride>
  </w:num>
  <w:num w:numId="51">
    <w:abstractNumId w:val="42"/>
  </w:num>
  <w:num w:numId="52">
    <w:abstractNumId w:val="21"/>
  </w:num>
  <w:num w:numId="53">
    <w:abstractNumId w:val="32"/>
  </w:num>
  <w:num w:numId="54">
    <w:abstractNumId w:val="29"/>
  </w:num>
  <w:num w:numId="55">
    <w:abstractNumId w:val="29"/>
    <w:lvlOverride w:ilvl="0">
      <w:startOverride w:val="1"/>
    </w:lvlOverride>
  </w:num>
  <w:num w:numId="56">
    <w:abstractNumId w:val="12"/>
  </w:num>
  <w:num w:numId="57">
    <w:abstractNumId w:val="29"/>
  </w:num>
  <w:num w:numId="58">
    <w:abstractNumId w:val="10"/>
  </w:num>
  <w:num w:numId="59">
    <w:abstractNumId w:val="31"/>
  </w:num>
  <w:num w:numId="60">
    <w:abstractNumId w:val="15"/>
  </w:num>
  <w:num w:numId="61">
    <w:abstractNumId w:val="26"/>
  </w:num>
  <w:num w:numId="62">
    <w:abstractNumId w:val="13"/>
  </w:num>
  <w:num w:numId="63">
    <w:abstractNumId w:val="28"/>
  </w:num>
  <w:num w:numId="64">
    <w:abstractNumId w:val="36"/>
  </w:num>
  <w:num w:numId="65">
    <w:abstractNumId w:val="41"/>
  </w:num>
  <w:num w:numId="66">
    <w:abstractNumId w:val="2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an-Francois Bouquier">
    <w15:presenceInfo w15:providerId="AD" w15:userId="S::jeff.bouquier@vodafone.com::42bd9f8c-0160-4ee4-a2f9-0385317dd1bb"/>
  </w15:person>
  <w15:person w15:author="Paolo Volpato">
    <w15:presenceInfo w15:providerId="AD" w15:userId="S-1-5-21-147214757-305610072-1517763936-3253577"/>
  </w15:person>
  <w15:person w15:author="Italo Busi">
    <w15:presenceInfo w15:providerId="AD" w15:userId="S-1-5-21-147214757-305610072-1517763936-2477068"/>
  </w15:person>
  <w15:person w15:author="SBIBPV">
    <w15:presenceInfo w15:providerId="None" w15:userId="SBIBPV"/>
  </w15:person>
  <w15:person w15:author="SBIBPV 0817">
    <w15:presenceInfo w15:providerId="None" w15:userId="SBIBPV 0817"/>
  </w15:person>
  <w15:person w15:author="Belotti, Sergio (Nokia - IT/Vimercate)">
    <w15:presenceInfo w15:providerId="AD" w15:userId="S::sergio.belotti@nokia.com::1405c469-425d-44df-9775-7098fb1a68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9"/>
  <w:hideSpellingErrors/>
  <w:hideGrammaticalErrors/>
  <w:activeWritingStyle w:appName="MSWord" w:lang="en-US" w:vendorID="64" w:dllVersion="6" w:nlCheck="1" w:checkStyle="1"/>
  <w:activeWritingStyle w:appName="MSWord" w:lang="en-US" w:vendorID="64" w:dllVersion="0" w:nlCheck="1" w:checkStyle="0"/>
  <w:activeWritingStyle w:appName="MSWord" w:lang="it-IT" w:vendorID="64" w:dllVersion="0" w:nlCheck="1" w:checkStyle="0"/>
  <w:activeWritingStyle w:appName="MSWord" w:lang="en-GB" w:vendorID="64" w:dllVersion="0" w:nlCheck="1" w:checkStyle="0"/>
  <w:activeWritingStyle w:appName="MSWord" w:lang="en-GB" w:vendorID="64" w:dllVersion="6" w:nlCheck="1" w:checkStyle="1"/>
  <w:activeWritingStyle w:appName="MSWord" w:lang="es-ES" w:vendorID="64" w:dllVersion="6" w:nlCheck="1" w:checkStyle="1"/>
  <w:activeWritingStyle w:appName="MSWord" w:lang="it-IT" w:vendorID="64" w:dllVersion="6" w:nlCheck="1" w:checkStyle="0"/>
  <w:activeWritingStyle w:appName="MSWord" w:lang="es-ES" w:vendorID="64" w:dllVersion="0" w:nlCheck="1" w:checkStyle="0"/>
  <w:activeWritingStyle w:appName="MSWord" w:lang="en-US" w:vendorID="64" w:dllVersion="131078" w:nlCheck="1" w:checkStyle="1"/>
  <w:activeWritingStyle w:appName="MSWord" w:lang="es-ES" w:vendorID="64" w:dllVersion="131078" w:nlCheck="1" w:checkStyle="1"/>
  <w:activeWritingStyle w:appName="MSWord" w:lang="en-GB" w:vendorID="64" w:dllVersion="131078" w:nlCheck="1" w:checkStyle="1"/>
  <w:activeWritingStyle w:appName="MSWord" w:lang="en-AU"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283"/>
  <w:doNotHyphenateCap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cwNbE0MLa0NDKxsDBR0lEKTi0uzszPAykwqgUA+hY1KywAAAA="/>
  </w:docVars>
  <w:rsids>
    <w:rsidRoot w:val="0023750A"/>
    <w:rsid w:val="000017CE"/>
    <w:rsid w:val="00002975"/>
    <w:rsid w:val="00003259"/>
    <w:rsid w:val="0000349E"/>
    <w:rsid w:val="000102FD"/>
    <w:rsid w:val="000113B7"/>
    <w:rsid w:val="000126DE"/>
    <w:rsid w:val="000135F0"/>
    <w:rsid w:val="00013C75"/>
    <w:rsid w:val="000145B3"/>
    <w:rsid w:val="0001519F"/>
    <w:rsid w:val="0002767F"/>
    <w:rsid w:val="000279F0"/>
    <w:rsid w:val="00031750"/>
    <w:rsid w:val="0003182F"/>
    <w:rsid w:val="00031BA3"/>
    <w:rsid w:val="00032D1D"/>
    <w:rsid w:val="00042ACC"/>
    <w:rsid w:val="000440BE"/>
    <w:rsid w:val="00045A33"/>
    <w:rsid w:val="00046C55"/>
    <w:rsid w:val="0005075C"/>
    <w:rsid w:val="00050AE8"/>
    <w:rsid w:val="00052D45"/>
    <w:rsid w:val="00055923"/>
    <w:rsid w:val="000563AA"/>
    <w:rsid w:val="000566F5"/>
    <w:rsid w:val="00061E5D"/>
    <w:rsid w:val="00062039"/>
    <w:rsid w:val="000636A7"/>
    <w:rsid w:val="00072E31"/>
    <w:rsid w:val="00073B3B"/>
    <w:rsid w:val="00074F9B"/>
    <w:rsid w:val="0007656C"/>
    <w:rsid w:val="0008082F"/>
    <w:rsid w:val="0008342A"/>
    <w:rsid w:val="000866C2"/>
    <w:rsid w:val="00086ECC"/>
    <w:rsid w:val="00090AAA"/>
    <w:rsid w:val="000929F5"/>
    <w:rsid w:val="000936DF"/>
    <w:rsid w:val="00093D38"/>
    <w:rsid w:val="00093E9A"/>
    <w:rsid w:val="000A7FA5"/>
    <w:rsid w:val="000B1845"/>
    <w:rsid w:val="000B2898"/>
    <w:rsid w:val="000B3F6E"/>
    <w:rsid w:val="000B45F0"/>
    <w:rsid w:val="000B4FC0"/>
    <w:rsid w:val="000B5BFB"/>
    <w:rsid w:val="000C2DFA"/>
    <w:rsid w:val="000C6831"/>
    <w:rsid w:val="000C6C9B"/>
    <w:rsid w:val="000D2E68"/>
    <w:rsid w:val="000D344F"/>
    <w:rsid w:val="000D4AD0"/>
    <w:rsid w:val="000E2C73"/>
    <w:rsid w:val="000E3CAB"/>
    <w:rsid w:val="000E44C0"/>
    <w:rsid w:val="000E4913"/>
    <w:rsid w:val="000E7604"/>
    <w:rsid w:val="000F1A74"/>
    <w:rsid w:val="000F2D89"/>
    <w:rsid w:val="00100BDA"/>
    <w:rsid w:val="001024B5"/>
    <w:rsid w:val="0010341A"/>
    <w:rsid w:val="0010357E"/>
    <w:rsid w:val="001046EA"/>
    <w:rsid w:val="0010654D"/>
    <w:rsid w:val="00106A60"/>
    <w:rsid w:val="00106DB8"/>
    <w:rsid w:val="00107BCE"/>
    <w:rsid w:val="001153AA"/>
    <w:rsid w:val="00116FFE"/>
    <w:rsid w:val="00124FA5"/>
    <w:rsid w:val="0012563A"/>
    <w:rsid w:val="0012569E"/>
    <w:rsid w:val="0013055B"/>
    <w:rsid w:val="00132FE8"/>
    <w:rsid w:val="00135066"/>
    <w:rsid w:val="00135F4C"/>
    <w:rsid w:val="00144174"/>
    <w:rsid w:val="00145EA7"/>
    <w:rsid w:val="00146E66"/>
    <w:rsid w:val="00147470"/>
    <w:rsid w:val="00150728"/>
    <w:rsid w:val="00155BE7"/>
    <w:rsid w:val="00156C7B"/>
    <w:rsid w:val="00160DC6"/>
    <w:rsid w:val="00166FA4"/>
    <w:rsid w:val="00171AFB"/>
    <w:rsid w:val="00172E45"/>
    <w:rsid w:val="0017445E"/>
    <w:rsid w:val="00177E68"/>
    <w:rsid w:val="00180B61"/>
    <w:rsid w:val="0018134A"/>
    <w:rsid w:val="001814FC"/>
    <w:rsid w:val="00183DAE"/>
    <w:rsid w:val="00186A23"/>
    <w:rsid w:val="00187275"/>
    <w:rsid w:val="00194571"/>
    <w:rsid w:val="0019497B"/>
    <w:rsid w:val="00194FB1"/>
    <w:rsid w:val="00195C3F"/>
    <w:rsid w:val="001A0AB4"/>
    <w:rsid w:val="001A3789"/>
    <w:rsid w:val="001A4027"/>
    <w:rsid w:val="001A48EF"/>
    <w:rsid w:val="001A61F8"/>
    <w:rsid w:val="001A6614"/>
    <w:rsid w:val="001A7DAD"/>
    <w:rsid w:val="001B08B5"/>
    <w:rsid w:val="001B4498"/>
    <w:rsid w:val="001C3C74"/>
    <w:rsid w:val="001C56D0"/>
    <w:rsid w:val="001D3A8D"/>
    <w:rsid w:val="001D4EF1"/>
    <w:rsid w:val="001D5BC8"/>
    <w:rsid w:val="001D6AB1"/>
    <w:rsid w:val="001E2222"/>
    <w:rsid w:val="001E2BB9"/>
    <w:rsid w:val="001E3DE1"/>
    <w:rsid w:val="001E3E79"/>
    <w:rsid w:val="001E489A"/>
    <w:rsid w:val="001E6196"/>
    <w:rsid w:val="001F394B"/>
    <w:rsid w:val="001F50EC"/>
    <w:rsid w:val="001F59DC"/>
    <w:rsid w:val="001F6550"/>
    <w:rsid w:val="002001F6"/>
    <w:rsid w:val="00205F44"/>
    <w:rsid w:val="002163B4"/>
    <w:rsid w:val="002166E2"/>
    <w:rsid w:val="00221738"/>
    <w:rsid w:val="00222A01"/>
    <w:rsid w:val="00224327"/>
    <w:rsid w:val="00225EA8"/>
    <w:rsid w:val="002263B7"/>
    <w:rsid w:val="002344D0"/>
    <w:rsid w:val="00234834"/>
    <w:rsid w:val="0023499E"/>
    <w:rsid w:val="0023750A"/>
    <w:rsid w:val="00237595"/>
    <w:rsid w:val="00237697"/>
    <w:rsid w:val="00240916"/>
    <w:rsid w:val="00242D8E"/>
    <w:rsid w:val="00247A09"/>
    <w:rsid w:val="002501AB"/>
    <w:rsid w:val="00250756"/>
    <w:rsid w:val="002511CE"/>
    <w:rsid w:val="00252E8C"/>
    <w:rsid w:val="00254FD6"/>
    <w:rsid w:val="00260298"/>
    <w:rsid w:val="00263FEC"/>
    <w:rsid w:val="00264744"/>
    <w:rsid w:val="00265F84"/>
    <w:rsid w:val="002706F6"/>
    <w:rsid w:val="002740CD"/>
    <w:rsid w:val="00275C44"/>
    <w:rsid w:val="00275E1F"/>
    <w:rsid w:val="0027759C"/>
    <w:rsid w:val="00277FAA"/>
    <w:rsid w:val="00287572"/>
    <w:rsid w:val="00287A63"/>
    <w:rsid w:val="00291216"/>
    <w:rsid w:val="002917BD"/>
    <w:rsid w:val="002960D7"/>
    <w:rsid w:val="00296D3F"/>
    <w:rsid w:val="0029754E"/>
    <w:rsid w:val="002A707B"/>
    <w:rsid w:val="002A7904"/>
    <w:rsid w:val="002B08F9"/>
    <w:rsid w:val="002B1977"/>
    <w:rsid w:val="002B47E5"/>
    <w:rsid w:val="002B6872"/>
    <w:rsid w:val="002C1F42"/>
    <w:rsid w:val="002C4034"/>
    <w:rsid w:val="002C6A4A"/>
    <w:rsid w:val="002D25F4"/>
    <w:rsid w:val="002D2825"/>
    <w:rsid w:val="002D2F11"/>
    <w:rsid w:val="002D4619"/>
    <w:rsid w:val="002E1F5F"/>
    <w:rsid w:val="002E2943"/>
    <w:rsid w:val="002E36A0"/>
    <w:rsid w:val="002E41B0"/>
    <w:rsid w:val="002E4F51"/>
    <w:rsid w:val="002E59DC"/>
    <w:rsid w:val="002E5AE1"/>
    <w:rsid w:val="002E5DA5"/>
    <w:rsid w:val="002E7616"/>
    <w:rsid w:val="002E7C2B"/>
    <w:rsid w:val="002F162B"/>
    <w:rsid w:val="002F2B79"/>
    <w:rsid w:val="002F361B"/>
    <w:rsid w:val="002F557C"/>
    <w:rsid w:val="0030239C"/>
    <w:rsid w:val="00302F2A"/>
    <w:rsid w:val="00304845"/>
    <w:rsid w:val="00305B15"/>
    <w:rsid w:val="00306519"/>
    <w:rsid w:val="00310193"/>
    <w:rsid w:val="0031424A"/>
    <w:rsid w:val="00316413"/>
    <w:rsid w:val="00316AC2"/>
    <w:rsid w:val="0032619D"/>
    <w:rsid w:val="00330A6E"/>
    <w:rsid w:val="00331413"/>
    <w:rsid w:val="00333B82"/>
    <w:rsid w:val="003349FE"/>
    <w:rsid w:val="00334C43"/>
    <w:rsid w:val="00337147"/>
    <w:rsid w:val="00337F30"/>
    <w:rsid w:val="00341FFA"/>
    <w:rsid w:val="00342A68"/>
    <w:rsid w:val="00345474"/>
    <w:rsid w:val="0034548D"/>
    <w:rsid w:val="0034594A"/>
    <w:rsid w:val="003466A6"/>
    <w:rsid w:val="003504FC"/>
    <w:rsid w:val="003531F9"/>
    <w:rsid w:val="00357EC0"/>
    <w:rsid w:val="00362079"/>
    <w:rsid w:val="00364225"/>
    <w:rsid w:val="00364D21"/>
    <w:rsid w:val="0037169F"/>
    <w:rsid w:val="00372D82"/>
    <w:rsid w:val="003749F5"/>
    <w:rsid w:val="00374C25"/>
    <w:rsid w:val="003755C4"/>
    <w:rsid w:val="00383F55"/>
    <w:rsid w:val="00386297"/>
    <w:rsid w:val="00390C09"/>
    <w:rsid w:val="00391AF8"/>
    <w:rsid w:val="00396CDC"/>
    <w:rsid w:val="003A1329"/>
    <w:rsid w:val="003A27C4"/>
    <w:rsid w:val="003A3C14"/>
    <w:rsid w:val="003A730F"/>
    <w:rsid w:val="003B0B6A"/>
    <w:rsid w:val="003B0D3F"/>
    <w:rsid w:val="003B114E"/>
    <w:rsid w:val="003B156D"/>
    <w:rsid w:val="003B3D19"/>
    <w:rsid w:val="003C429A"/>
    <w:rsid w:val="003C682F"/>
    <w:rsid w:val="003C7575"/>
    <w:rsid w:val="003C7985"/>
    <w:rsid w:val="003D0755"/>
    <w:rsid w:val="003D099C"/>
    <w:rsid w:val="003D24ED"/>
    <w:rsid w:val="003E12E5"/>
    <w:rsid w:val="003E249F"/>
    <w:rsid w:val="003E3DC6"/>
    <w:rsid w:val="003F00EF"/>
    <w:rsid w:val="003F1D74"/>
    <w:rsid w:val="003F7DA5"/>
    <w:rsid w:val="004005D0"/>
    <w:rsid w:val="004034E4"/>
    <w:rsid w:val="00405896"/>
    <w:rsid w:val="004061A1"/>
    <w:rsid w:val="00415D34"/>
    <w:rsid w:val="0041623B"/>
    <w:rsid w:val="004222EA"/>
    <w:rsid w:val="004224A2"/>
    <w:rsid w:val="00426A67"/>
    <w:rsid w:val="00427748"/>
    <w:rsid w:val="00427F19"/>
    <w:rsid w:val="00433AE6"/>
    <w:rsid w:val="00433AFB"/>
    <w:rsid w:val="004359FC"/>
    <w:rsid w:val="004360E7"/>
    <w:rsid w:val="00436E5A"/>
    <w:rsid w:val="00440D67"/>
    <w:rsid w:val="00441FD4"/>
    <w:rsid w:val="00444B78"/>
    <w:rsid w:val="00446B77"/>
    <w:rsid w:val="00450B3D"/>
    <w:rsid w:val="00452E7A"/>
    <w:rsid w:val="004538BC"/>
    <w:rsid w:val="004538EF"/>
    <w:rsid w:val="004546DB"/>
    <w:rsid w:val="0046094A"/>
    <w:rsid w:val="00460C2A"/>
    <w:rsid w:val="00460D05"/>
    <w:rsid w:val="00460E3F"/>
    <w:rsid w:val="004623EB"/>
    <w:rsid w:val="00463D38"/>
    <w:rsid w:val="004645E0"/>
    <w:rsid w:val="004648E9"/>
    <w:rsid w:val="00464985"/>
    <w:rsid w:val="00473AD7"/>
    <w:rsid w:val="004809E3"/>
    <w:rsid w:val="0048240F"/>
    <w:rsid w:val="004845D4"/>
    <w:rsid w:val="004911C8"/>
    <w:rsid w:val="004914A1"/>
    <w:rsid w:val="004A3D76"/>
    <w:rsid w:val="004A4B51"/>
    <w:rsid w:val="004A4E2E"/>
    <w:rsid w:val="004B4A07"/>
    <w:rsid w:val="004B54F1"/>
    <w:rsid w:val="004B5A98"/>
    <w:rsid w:val="004C197D"/>
    <w:rsid w:val="004C3695"/>
    <w:rsid w:val="004C38CE"/>
    <w:rsid w:val="004C646F"/>
    <w:rsid w:val="004C6D62"/>
    <w:rsid w:val="004C7955"/>
    <w:rsid w:val="004D15CB"/>
    <w:rsid w:val="004E19F0"/>
    <w:rsid w:val="004E20BD"/>
    <w:rsid w:val="004E25F7"/>
    <w:rsid w:val="004E53D1"/>
    <w:rsid w:val="004E7F85"/>
    <w:rsid w:val="004F02F6"/>
    <w:rsid w:val="004F73D6"/>
    <w:rsid w:val="005010FF"/>
    <w:rsid w:val="00506D73"/>
    <w:rsid w:val="00507FD8"/>
    <w:rsid w:val="00511103"/>
    <w:rsid w:val="0051361F"/>
    <w:rsid w:val="00514A3B"/>
    <w:rsid w:val="0052002E"/>
    <w:rsid w:val="00520B13"/>
    <w:rsid w:val="0052303C"/>
    <w:rsid w:val="00523442"/>
    <w:rsid w:val="005254EF"/>
    <w:rsid w:val="005268A1"/>
    <w:rsid w:val="0052697A"/>
    <w:rsid w:val="0052735F"/>
    <w:rsid w:val="005277EC"/>
    <w:rsid w:val="00531B02"/>
    <w:rsid w:val="00532C0A"/>
    <w:rsid w:val="005368B8"/>
    <w:rsid w:val="00540B04"/>
    <w:rsid w:val="00543191"/>
    <w:rsid w:val="00544979"/>
    <w:rsid w:val="00547E4E"/>
    <w:rsid w:val="00550ACC"/>
    <w:rsid w:val="00553A5D"/>
    <w:rsid w:val="00554724"/>
    <w:rsid w:val="00557357"/>
    <w:rsid w:val="00560C28"/>
    <w:rsid w:val="005613B7"/>
    <w:rsid w:val="00563023"/>
    <w:rsid w:val="005630EE"/>
    <w:rsid w:val="005640C6"/>
    <w:rsid w:val="00564AA2"/>
    <w:rsid w:val="005676EB"/>
    <w:rsid w:val="0057004A"/>
    <w:rsid w:val="00575149"/>
    <w:rsid w:val="005807BF"/>
    <w:rsid w:val="00581197"/>
    <w:rsid w:val="00581201"/>
    <w:rsid w:val="00581409"/>
    <w:rsid w:val="00583616"/>
    <w:rsid w:val="00585BC0"/>
    <w:rsid w:val="0059017C"/>
    <w:rsid w:val="00595D86"/>
    <w:rsid w:val="00596494"/>
    <w:rsid w:val="00597ACE"/>
    <w:rsid w:val="005A50D7"/>
    <w:rsid w:val="005A5836"/>
    <w:rsid w:val="005B1400"/>
    <w:rsid w:val="005B1F7E"/>
    <w:rsid w:val="005B2F07"/>
    <w:rsid w:val="005B41DB"/>
    <w:rsid w:val="005B57D1"/>
    <w:rsid w:val="005B7B35"/>
    <w:rsid w:val="005C03FF"/>
    <w:rsid w:val="005C11CC"/>
    <w:rsid w:val="005C2124"/>
    <w:rsid w:val="005C32C8"/>
    <w:rsid w:val="005C5912"/>
    <w:rsid w:val="005C5FB0"/>
    <w:rsid w:val="005D3F9D"/>
    <w:rsid w:val="005D7E94"/>
    <w:rsid w:val="005E13F3"/>
    <w:rsid w:val="005E2DC5"/>
    <w:rsid w:val="005E65D1"/>
    <w:rsid w:val="005F1CB3"/>
    <w:rsid w:val="005F1D39"/>
    <w:rsid w:val="005F2B95"/>
    <w:rsid w:val="005F2CBA"/>
    <w:rsid w:val="005F3BEE"/>
    <w:rsid w:val="005F4296"/>
    <w:rsid w:val="005F4550"/>
    <w:rsid w:val="005F461F"/>
    <w:rsid w:val="005F55C2"/>
    <w:rsid w:val="005F6CB4"/>
    <w:rsid w:val="0060080E"/>
    <w:rsid w:val="0060135F"/>
    <w:rsid w:val="006034B4"/>
    <w:rsid w:val="00605243"/>
    <w:rsid w:val="006058DB"/>
    <w:rsid w:val="006131F5"/>
    <w:rsid w:val="006148C6"/>
    <w:rsid w:val="00620842"/>
    <w:rsid w:val="006212DB"/>
    <w:rsid w:val="006227BF"/>
    <w:rsid w:val="00622E6C"/>
    <w:rsid w:val="006254F9"/>
    <w:rsid w:val="0062608B"/>
    <w:rsid w:val="00627811"/>
    <w:rsid w:val="006308F2"/>
    <w:rsid w:val="006309BD"/>
    <w:rsid w:val="00633074"/>
    <w:rsid w:val="006343E2"/>
    <w:rsid w:val="006351F2"/>
    <w:rsid w:val="0063752C"/>
    <w:rsid w:val="00637F7C"/>
    <w:rsid w:val="00642655"/>
    <w:rsid w:val="00645E61"/>
    <w:rsid w:val="006472B9"/>
    <w:rsid w:val="006500C3"/>
    <w:rsid w:val="006522E9"/>
    <w:rsid w:val="0065611E"/>
    <w:rsid w:val="00657594"/>
    <w:rsid w:val="006624E0"/>
    <w:rsid w:val="00662D52"/>
    <w:rsid w:val="0066676E"/>
    <w:rsid w:val="006677A8"/>
    <w:rsid w:val="00667AAF"/>
    <w:rsid w:val="006716FF"/>
    <w:rsid w:val="006743E7"/>
    <w:rsid w:val="00677935"/>
    <w:rsid w:val="006815A1"/>
    <w:rsid w:val="00683FBF"/>
    <w:rsid w:val="006844C8"/>
    <w:rsid w:val="006905FD"/>
    <w:rsid w:val="00696527"/>
    <w:rsid w:val="006A08E3"/>
    <w:rsid w:val="006A12B2"/>
    <w:rsid w:val="006A1998"/>
    <w:rsid w:val="006A1DC3"/>
    <w:rsid w:val="006A39BA"/>
    <w:rsid w:val="006A3ABF"/>
    <w:rsid w:val="006A42D8"/>
    <w:rsid w:val="006A74C7"/>
    <w:rsid w:val="006B2726"/>
    <w:rsid w:val="006B2FA6"/>
    <w:rsid w:val="006B6757"/>
    <w:rsid w:val="006C2D4D"/>
    <w:rsid w:val="006C3513"/>
    <w:rsid w:val="006C3558"/>
    <w:rsid w:val="006D24E0"/>
    <w:rsid w:val="006D5DE5"/>
    <w:rsid w:val="006D6BA3"/>
    <w:rsid w:val="006E1129"/>
    <w:rsid w:val="006E1318"/>
    <w:rsid w:val="006E1AC3"/>
    <w:rsid w:val="006E3627"/>
    <w:rsid w:val="006E3755"/>
    <w:rsid w:val="006E47D5"/>
    <w:rsid w:val="006F0943"/>
    <w:rsid w:val="006F1F70"/>
    <w:rsid w:val="006F25F5"/>
    <w:rsid w:val="006F2D73"/>
    <w:rsid w:val="006F4076"/>
    <w:rsid w:val="006F6F19"/>
    <w:rsid w:val="006F7CF0"/>
    <w:rsid w:val="006F7F7A"/>
    <w:rsid w:val="0070402C"/>
    <w:rsid w:val="007064B6"/>
    <w:rsid w:val="00710003"/>
    <w:rsid w:val="007124AB"/>
    <w:rsid w:val="00712C26"/>
    <w:rsid w:val="00713412"/>
    <w:rsid w:val="00715478"/>
    <w:rsid w:val="007160E2"/>
    <w:rsid w:val="00720A97"/>
    <w:rsid w:val="0072225C"/>
    <w:rsid w:val="00723F72"/>
    <w:rsid w:val="00732AD9"/>
    <w:rsid w:val="007336C2"/>
    <w:rsid w:val="007376B6"/>
    <w:rsid w:val="007414A3"/>
    <w:rsid w:val="00742588"/>
    <w:rsid w:val="0074503F"/>
    <w:rsid w:val="00750C66"/>
    <w:rsid w:val="007535B4"/>
    <w:rsid w:val="00753DF3"/>
    <w:rsid w:val="00756310"/>
    <w:rsid w:val="00757691"/>
    <w:rsid w:val="00760CF0"/>
    <w:rsid w:val="00762554"/>
    <w:rsid w:val="00766E6F"/>
    <w:rsid w:val="007673E1"/>
    <w:rsid w:val="00773B11"/>
    <w:rsid w:val="00776578"/>
    <w:rsid w:val="00782D41"/>
    <w:rsid w:val="007900A8"/>
    <w:rsid w:val="00791F7E"/>
    <w:rsid w:val="0079503B"/>
    <w:rsid w:val="00797A0C"/>
    <w:rsid w:val="007A01B5"/>
    <w:rsid w:val="007A0352"/>
    <w:rsid w:val="007A3A93"/>
    <w:rsid w:val="007A45FF"/>
    <w:rsid w:val="007A64CF"/>
    <w:rsid w:val="007B0698"/>
    <w:rsid w:val="007B4F80"/>
    <w:rsid w:val="007B7056"/>
    <w:rsid w:val="007C75B3"/>
    <w:rsid w:val="007D1124"/>
    <w:rsid w:val="007D2F46"/>
    <w:rsid w:val="007D525E"/>
    <w:rsid w:val="007D61D1"/>
    <w:rsid w:val="007E117C"/>
    <w:rsid w:val="007E33B0"/>
    <w:rsid w:val="007F470E"/>
    <w:rsid w:val="007F554E"/>
    <w:rsid w:val="007F7864"/>
    <w:rsid w:val="007F7886"/>
    <w:rsid w:val="007F7DB5"/>
    <w:rsid w:val="0080054C"/>
    <w:rsid w:val="00803157"/>
    <w:rsid w:val="00803480"/>
    <w:rsid w:val="00803AE2"/>
    <w:rsid w:val="00804F21"/>
    <w:rsid w:val="00805BD6"/>
    <w:rsid w:val="00807C57"/>
    <w:rsid w:val="00807C8A"/>
    <w:rsid w:val="008110F4"/>
    <w:rsid w:val="008122D3"/>
    <w:rsid w:val="00812F2F"/>
    <w:rsid w:val="00813540"/>
    <w:rsid w:val="0081357B"/>
    <w:rsid w:val="008162F9"/>
    <w:rsid w:val="008168C1"/>
    <w:rsid w:val="00822D43"/>
    <w:rsid w:val="00823F55"/>
    <w:rsid w:val="00830182"/>
    <w:rsid w:val="00834330"/>
    <w:rsid w:val="00840E9D"/>
    <w:rsid w:val="00841760"/>
    <w:rsid w:val="008435BF"/>
    <w:rsid w:val="00845F2D"/>
    <w:rsid w:val="00847C1A"/>
    <w:rsid w:val="00850297"/>
    <w:rsid w:val="00854265"/>
    <w:rsid w:val="00856AE2"/>
    <w:rsid w:val="0085703A"/>
    <w:rsid w:val="008614F3"/>
    <w:rsid w:val="00862879"/>
    <w:rsid w:val="00870115"/>
    <w:rsid w:val="00870AAD"/>
    <w:rsid w:val="00870D58"/>
    <w:rsid w:val="00874048"/>
    <w:rsid w:val="00874E98"/>
    <w:rsid w:val="008761A9"/>
    <w:rsid w:val="0087625D"/>
    <w:rsid w:val="00876B63"/>
    <w:rsid w:val="00877D3E"/>
    <w:rsid w:val="00885267"/>
    <w:rsid w:val="00887CE7"/>
    <w:rsid w:val="0089160A"/>
    <w:rsid w:val="008921E3"/>
    <w:rsid w:val="00892A1A"/>
    <w:rsid w:val="008941CF"/>
    <w:rsid w:val="00894237"/>
    <w:rsid w:val="008950FE"/>
    <w:rsid w:val="00895497"/>
    <w:rsid w:val="00895898"/>
    <w:rsid w:val="008961EC"/>
    <w:rsid w:val="00896325"/>
    <w:rsid w:val="008A122B"/>
    <w:rsid w:val="008A30C6"/>
    <w:rsid w:val="008A3CFF"/>
    <w:rsid w:val="008A7EE8"/>
    <w:rsid w:val="008B193E"/>
    <w:rsid w:val="008B3AB3"/>
    <w:rsid w:val="008B3FA2"/>
    <w:rsid w:val="008B715B"/>
    <w:rsid w:val="008B71BA"/>
    <w:rsid w:val="008B7B43"/>
    <w:rsid w:val="008C1EC2"/>
    <w:rsid w:val="008C33D6"/>
    <w:rsid w:val="008C4C31"/>
    <w:rsid w:val="008C625D"/>
    <w:rsid w:val="008C6AAA"/>
    <w:rsid w:val="008C6F92"/>
    <w:rsid w:val="008C7637"/>
    <w:rsid w:val="008D01DF"/>
    <w:rsid w:val="008D08C7"/>
    <w:rsid w:val="008D18C6"/>
    <w:rsid w:val="008D1BC5"/>
    <w:rsid w:val="008D20DE"/>
    <w:rsid w:val="008D468D"/>
    <w:rsid w:val="008D50C0"/>
    <w:rsid w:val="008E076C"/>
    <w:rsid w:val="008E2658"/>
    <w:rsid w:val="008E4975"/>
    <w:rsid w:val="008E5B2C"/>
    <w:rsid w:val="008E670E"/>
    <w:rsid w:val="008E6980"/>
    <w:rsid w:val="008E6DEE"/>
    <w:rsid w:val="008F1199"/>
    <w:rsid w:val="008F2F4F"/>
    <w:rsid w:val="008F32CC"/>
    <w:rsid w:val="008F62D0"/>
    <w:rsid w:val="008F7CEA"/>
    <w:rsid w:val="008F7D99"/>
    <w:rsid w:val="00900561"/>
    <w:rsid w:val="00901CF7"/>
    <w:rsid w:val="009024F8"/>
    <w:rsid w:val="00903371"/>
    <w:rsid w:val="00905B7F"/>
    <w:rsid w:val="00906DA2"/>
    <w:rsid w:val="009077E0"/>
    <w:rsid w:val="00913503"/>
    <w:rsid w:val="00914A81"/>
    <w:rsid w:val="00915D0D"/>
    <w:rsid w:val="0091607B"/>
    <w:rsid w:val="009212D5"/>
    <w:rsid w:val="0092204D"/>
    <w:rsid w:val="00922170"/>
    <w:rsid w:val="00924B0B"/>
    <w:rsid w:val="0092641E"/>
    <w:rsid w:val="0093279C"/>
    <w:rsid w:val="009344DD"/>
    <w:rsid w:val="00936A66"/>
    <w:rsid w:val="00937E3A"/>
    <w:rsid w:val="00937F14"/>
    <w:rsid w:val="009439D8"/>
    <w:rsid w:val="009439E3"/>
    <w:rsid w:val="00945E70"/>
    <w:rsid w:val="009473D2"/>
    <w:rsid w:val="00954E1B"/>
    <w:rsid w:val="00957EB8"/>
    <w:rsid w:val="00967E52"/>
    <w:rsid w:val="00980212"/>
    <w:rsid w:val="00980B53"/>
    <w:rsid w:val="009812A3"/>
    <w:rsid w:val="00981678"/>
    <w:rsid w:val="009876A3"/>
    <w:rsid w:val="00992DA2"/>
    <w:rsid w:val="00993578"/>
    <w:rsid w:val="009945BB"/>
    <w:rsid w:val="00994AFA"/>
    <w:rsid w:val="00995068"/>
    <w:rsid w:val="00995102"/>
    <w:rsid w:val="009A0EE2"/>
    <w:rsid w:val="009A5463"/>
    <w:rsid w:val="009B0913"/>
    <w:rsid w:val="009B2690"/>
    <w:rsid w:val="009B543C"/>
    <w:rsid w:val="009B5550"/>
    <w:rsid w:val="009B6623"/>
    <w:rsid w:val="009C3EF5"/>
    <w:rsid w:val="009C48B3"/>
    <w:rsid w:val="009C4BEB"/>
    <w:rsid w:val="009C4DC8"/>
    <w:rsid w:val="009C5F01"/>
    <w:rsid w:val="009C788C"/>
    <w:rsid w:val="009D0796"/>
    <w:rsid w:val="009D0BF8"/>
    <w:rsid w:val="009D50BB"/>
    <w:rsid w:val="009D59D1"/>
    <w:rsid w:val="009E0865"/>
    <w:rsid w:val="009E10D3"/>
    <w:rsid w:val="009E2406"/>
    <w:rsid w:val="009E5988"/>
    <w:rsid w:val="009E6BEB"/>
    <w:rsid w:val="009E79B6"/>
    <w:rsid w:val="009F077F"/>
    <w:rsid w:val="009F2C87"/>
    <w:rsid w:val="009F5CD1"/>
    <w:rsid w:val="009F6318"/>
    <w:rsid w:val="009F6DEF"/>
    <w:rsid w:val="00A0090F"/>
    <w:rsid w:val="00A013A3"/>
    <w:rsid w:val="00A04FC8"/>
    <w:rsid w:val="00A06E25"/>
    <w:rsid w:val="00A12D65"/>
    <w:rsid w:val="00A15904"/>
    <w:rsid w:val="00A15E3F"/>
    <w:rsid w:val="00A179ED"/>
    <w:rsid w:val="00A20412"/>
    <w:rsid w:val="00A26096"/>
    <w:rsid w:val="00A26597"/>
    <w:rsid w:val="00A312AE"/>
    <w:rsid w:val="00A318A1"/>
    <w:rsid w:val="00A32AF9"/>
    <w:rsid w:val="00A34B93"/>
    <w:rsid w:val="00A372E4"/>
    <w:rsid w:val="00A37704"/>
    <w:rsid w:val="00A404D4"/>
    <w:rsid w:val="00A41241"/>
    <w:rsid w:val="00A41519"/>
    <w:rsid w:val="00A41C86"/>
    <w:rsid w:val="00A43372"/>
    <w:rsid w:val="00A43492"/>
    <w:rsid w:val="00A454F5"/>
    <w:rsid w:val="00A46D7D"/>
    <w:rsid w:val="00A47C47"/>
    <w:rsid w:val="00A51A2E"/>
    <w:rsid w:val="00A523A5"/>
    <w:rsid w:val="00A53AB9"/>
    <w:rsid w:val="00A540EA"/>
    <w:rsid w:val="00A5738F"/>
    <w:rsid w:val="00A65881"/>
    <w:rsid w:val="00A65A11"/>
    <w:rsid w:val="00A67ACD"/>
    <w:rsid w:val="00A7014C"/>
    <w:rsid w:val="00A71BE4"/>
    <w:rsid w:val="00A73565"/>
    <w:rsid w:val="00A74E03"/>
    <w:rsid w:val="00A75BBE"/>
    <w:rsid w:val="00A7613F"/>
    <w:rsid w:val="00A77608"/>
    <w:rsid w:val="00A8355A"/>
    <w:rsid w:val="00A84F01"/>
    <w:rsid w:val="00A902EA"/>
    <w:rsid w:val="00A90904"/>
    <w:rsid w:val="00A91C7F"/>
    <w:rsid w:val="00A925B8"/>
    <w:rsid w:val="00A92C5F"/>
    <w:rsid w:val="00A95721"/>
    <w:rsid w:val="00AA524F"/>
    <w:rsid w:val="00AA6E08"/>
    <w:rsid w:val="00AB1302"/>
    <w:rsid w:val="00AB6AC6"/>
    <w:rsid w:val="00AC0BDB"/>
    <w:rsid w:val="00AC1076"/>
    <w:rsid w:val="00AC1304"/>
    <w:rsid w:val="00AC1E06"/>
    <w:rsid w:val="00AD0E3B"/>
    <w:rsid w:val="00AD1968"/>
    <w:rsid w:val="00AD68C7"/>
    <w:rsid w:val="00AD7D5D"/>
    <w:rsid w:val="00AE009F"/>
    <w:rsid w:val="00AE0541"/>
    <w:rsid w:val="00AE084D"/>
    <w:rsid w:val="00AE0B88"/>
    <w:rsid w:val="00AE3361"/>
    <w:rsid w:val="00AE33E0"/>
    <w:rsid w:val="00AE3E86"/>
    <w:rsid w:val="00AE63F0"/>
    <w:rsid w:val="00AE7561"/>
    <w:rsid w:val="00AF0B09"/>
    <w:rsid w:val="00AF3B48"/>
    <w:rsid w:val="00B016B1"/>
    <w:rsid w:val="00B01C65"/>
    <w:rsid w:val="00B01DFE"/>
    <w:rsid w:val="00B02302"/>
    <w:rsid w:val="00B05D40"/>
    <w:rsid w:val="00B06B29"/>
    <w:rsid w:val="00B11E11"/>
    <w:rsid w:val="00B13A14"/>
    <w:rsid w:val="00B1456D"/>
    <w:rsid w:val="00B17E24"/>
    <w:rsid w:val="00B2129D"/>
    <w:rsid w:val="00B21B97"/>
    <w:rsid w:val="00B2624A"/>
    <w:rsid w:val="00B3007E"/>
    <w:rsid w:val="00B317B5"/>
    <w:rsid w:val="00B3240B"/>
    <w:rsid w:val="00B35499"/>
    <w:rsid w:val="00B40C03"/>
    <w:rsid w:val="00B418B3"/>
    <w:rsid w:val="00B45DA5"/>
    <w:rsid w:val="00B47D12"/>
    <w:rsid w:val="00B50EBB"/>
    <w:rsid w:val="00B51104"/>
    <w:rsid w:val="00B52F7E"/>
    <w:rsid w:val="00B53118"/>
    <w:rsid w:val="00B53579"/>
    <w:rsid w:val="00B54EF7"/>
    <w:rsid w:val="00B556ED"/>
    <w:rsid w:val="00B62498"/>
    <w:rsid w:val="00B668BC"/>
    <w:rsid w:val="00B6754D"/>
    <w:rsid w:val="00B70255"/>
    <w:rsid w:val="00B73BDC"/>
    <w:rsid w:val="00B82D03"/>
    <w:rsid w:val="00B8696B"/>
    <w:rsid w:val="00B8731D"/>
    <w:rsid w:val="00B9087D"/>
    <w:rsid w:val="00B90C82"/>
    <w:rsid w:val="00B918AD"/>
    <w:rsid w:val="00B93C90"/>
    <w:rsid w:val="00B94FF9"/>
    <w:rsid w:val="00B95560"/>
    <w:rsid w:val="00B9610B"/>
    <w:rsid w:val="00B96D62"/>
    <w:rsid w:val="00B975A5"/>
    <w:rsid w:val="00BA2A4C"/>
    <w:rsid w:val="00BA2AC0"/>
    <w:rsid w:val="00BA469F"/>
    <w:rsid w:val="00BA47FE"/>
    <w:rsid w:val="00BA61EF"/>
    <w:rsid w:val="00BA62CA"/>
    <w:rsid w:val="00BA72C5"/>
    <w:rsid w:val="00BA7F36"/>
    <w:rsid w:val="00BB1E8A"/>
    <w:rsid w:val="00BB2E88"/>
    <w:rsid w:val="00BB3648"/>
    <w:rsid w:val="00BB5A89"/>
    <w:rsid w:val="00BB7353"/>
    <w:rsid w:val="00BC00DB"/>
    <w:rsid w:val="00BC52DD"/>
    <w:rsid w:val="00BC73C3"/>
    <w:rsid w:val="00BD32F5"/>
    <w:rsid w:val="00BD5057"/>
    <w:rsid w:val="00BD6000"/>
    <w:rsid w:val="00BD743C"/>
    <w:rsid w:val="00BE1F88"/>
    <w:rsid w:val="00BE2316"/>
    <w:rsid w:val="00BE3E32"/>
    <w:rsid w:val="00BE53A4"/>
    <w:rsid w:val="00BE6FCE"/>
    <w:rsid w:val="00BF29A8"/>
    <w:rsid w:val="00BF5D9C"/>
    <w:rsid w:val="00BF728F"/>
    <w:rsid w:val="00C0058B"/>
    <w:rsid w:val="00C00E0A"/>
    <w:rsid w:val="00C0227C"/>
    <w:rsid w:val="00C030F0"/>
    <w:rsid w:val="00C031EF"/>
    <w:rsid w:val="00C109A9"/>
    <w:rsid w:val="00C10F8A"/>
    <w:rsid w:val="00C1228E"/>
    <w:rsid w:val="00C126F8"/>
    <w:rsid w:val="00C150E1"/>
    <w:rsid w:val="00C17E38"/>
    <w:rsid w:val="00C20E29"/>
    <w:rsid w:val="00C23688"/>
    <w:rsid w:val="00C237A8"/>
    <w:rsid w:val="00C33342"/>
    <w:rsid w:val="00C37BFB"/>
    <w:rsid w:val="00C405EF"/>
    <w:rsid w:val="00C40AE1"/>
    <w:rsid w:val="00C41BBE"/>
    <w:rsid w:val="00C46F76"/>
    <w:rsid w:val="00C57804"/>
    <w:rsid w:val="00C57C99"/>
    <w:rsid w:val="00C60418"/>
    <w:rsid w:val="00C63A15"/>
    <w:rsid w:val="00C64846"/>
    <w:rsid w:val="00C65842"/>
    <w:rsid w:val="00C714D4"/>
    <w:rsid w:val="00C72D93"/>
    <w:rsid w:val="00C73F65"/>
    <w:rsid w:val="00C744E6"/>
    <w:rsid w:val="00C77514"/>
    <w:rsid w:val="00C8345B"/>
    <w:rsid w:val="00C845E5"/>
    <w:rsid w:val="00C85160"/>
    <w:rsid w:val="00C86727"/>
    <w:rsid w:val="00C8689C"/>
    <w:rsid w:val="00C90205"/>
    <w:rsid w:val="00C90F82"/>
    <w:rsid w:val="00C93CE6"/>
    <w:rsid w:val="00C95C21"/>
    <w:rsid w:val="00C963D9"/>
    <w:rsid w:val="00C97092"/>
    <w:rsid w:val="00C9774F"/>
    <w:rsid w:val="00CA02E8"/>
    <w:rsid w:val="00CA0E16"/>
    <w:rsid w:val="00CA15B9"/>
    <w:rsid w:val="00CA6987"/>
    <w:rsid w:val="00CB7817"/>
    <w:rsid w:val="00CC4069"/>
    <w:rsid w:val="00CC5F52"/>
    <w:rsid w:val="00CD0EBF"/>
    <w:rsid w:val="00CD499C"/>
    <w:rsid w:val="00CE150A"/>
    <w:rsid w:val="00CE1E9B"/>
    <w:rsid w:val="00CE3D3D"/>
    <w:rsid w:val="00CE4377"/>
    <w:rsid w:val="00CE62E9"/>
    <w:rsid w:val="00CE64B7"/>
    <w:rsid w:val="00CF084B"/>
    <w:rsid w:val="00CF0B71"/>
    <w:rsid w:val="00CF1AB2"/>
    <w:rsid w:val="00CF2A2A"/>
    <w:rsid w:val="00CF3625"/>
    <w:rsid w:val="00CF60A5"/>
    <w:rsid w:val="00CF685A"/>
    <w:rsid w:val="00CF7C74"/>
    <w:rsid w:val="00D1043E"/>
    <w:rsid w:val="00D109DF"/>
    <w:rsid w:val="00D127FF"/>
    <w:rsid w:val="00D15777"/>
    <w:rsid w:val="00D2158F"/>
    <w:rsid w:val="00D25E62"/>
    <w:rsid w:val="00D26534"/>
    <w:rsid w:val="00D27340"/>
    <w:rsid w:val="00D2736B"/>
    <w:rsid w:val="00D3166D"/>
    <w:rsid w:val="00D3662B"/>
    <w:rsid w:val="00D367CF"/>
    <w:rsid w:val="00D37305"/>
    <w:rsid w:val="00D37D2D"/>
    <w:rsid w:val="00D41291"/>
    <w:rsid w:val="00D43020"/>
    <w:rsid w:val="00D4322A"/>
    <w:rsid w:val="00D45E14"/>
    <w:rsid w:val="00D50BF9"/>
    <w:rsid w:val="00D574B3"/>
    <w:rsid w:val="00D60B40"/>
    <w:rsid w:val="00D6281F"/>
    <w:rsid w:val="00D6295E"/>
    <w:rsid w:val="00D641E8"/>
    <w:rsid w:val="00D6521B"/>
    <w:rsid w:val="00D72ADD"/>
    <w:rsid w:val="00D73EE8"/>
    <w:rsid w:val="00D747CD"/>
    <w:rsid w:val="00D754C7"/>
    <w:rsid w:val="00D813CE"/>
    <w:rsid w:val="00D84811"/>
    <w:rsid w:val="00D86317"/>
    <w:rsid w:val="00D87F2B"/>
    <w:rsid w:val="00D90D8B"/>
    <w:rsid w:val="00D910B4"/>
    <w:rsid w:val="00D92ACB"/>
    <w:rsid w:val="00D936A8"/>
    <w:rsid w:val="00D93B45"/>
    <w:rsid w:val="00D94834"/>
    <w:rsid w:val="00D9515A"/>
    <w:rsid w:val="00D95463"/>
    <w:rsid w:val="00D96499"/>
    <w:rsid w:val="00D97AE1"/>
    <w:rsid w:val="00DA1B42"/>
    <w:rsid w:val="00DA3755"/>
    <w:rsid w:val="00DA6DFE"/>
    <w:rsid w:val="00DA7964"/>
    <w:rsid w:val="00DB0170"/>
    <w:rsid w:val="00DB1636"/>
    <w:rsid w:val="00DB1D21"/>
    <w:rsid w:val="00DB3370"/>
    <w:rsid w:val="00DB6399"/>
    <w:rsid w:val="00DC09AA"/>
    <w:rsid w:val="00DC212D"/>
    <w:rsid w:val="00DC41D8"/>
    <w:rsid w:val="00DC476E"/>
    <w:rsid w:val="00DC489B"/>
    <w:rsid w:val="00DC520D"/>
    <w:rsid w:val="00DC54EE"/>
    <w:rsid w:val="00DC5824"/>
    <w:rsid w:val="00DC614E"/>
    <w:rsid w:val="00DC7D14"/>
    <w:rsid w:val="00DD26D8"/>
    <w:rsid w:val="00DD42FF"/>
    <w:rsid w:val="00DE12AA"/>
    <w:rsid w:val="00DE5C53"/>
    <w:rsid w:val="00DE7D72"/>
    <w:rsid w:val="00DF0F19"/>
    <w:rsid w:val="00DF143C"/>
    <w:rsid w:val="00DF342E"/>
    <w:rsid w:val="00DF3C58"/>
    <w:rsid w:val="00DF475D"/>
    <w:rsid w:val="00DF6FA9"/>
    <w:rsid w:val="00DF7715"/>
    <w:rsid w:val="00DF7911"/>
    <w:rsid w:val="00E03626"/>
    <w:rsid w:val="00E03C56"/>
    <w:rsid w:val="00E05D4B"/>
    <w:rsid w:val="00E128EB"/>
    <w:rsid w:val="00E134C8"/>
    <w:rsid w:val="00E22797"/>
    <w:rsid w:val="00E254CE"/>
    <w:rsid w:val="00E25F78"/>
    <w:rsid w:val="00E26B56"/>
    <w:rsid w:val="00E326DD"/>
    <w:rsid w:val="00E3381D"/>
    <w:rsid w:val="00E33E77"/>
    <w:rsid w:val="00E347B6"/>
    <w:rsid w:val="00E42CB0"/>
    <w:rsid w:val="00E557E6"/>
    <w:rsid w:val="00E62D11"/>
    <w:rsid w:val="00E62FD5"/>
    <w:rsid w:val="00E6606B"/>
    <w:rsid w:val="00E71C81"/>
    <w:rsid w:val="00E74B29"/>
    <w:rsid w:val="00E74B5D"/>
    <w:rsid w:val="00E76025"/>
    <w:rsid w:val="00E81BCC"/>
    <w:rsid w:val="00E827ED"/>
    <w:rsid w:val="00E82866"/>
    <w:rsid w:val="00E840DB"/>
    <w:rsid w:val="00E84240"/>
    <w:rsid w:val="00E843A6"/>
    <w:rsid w:val="00E85F3E"/>
    <w:rsid w:val="00E863F1"/>
    <w:rsid w:val="00E87DEC"/>
    <w:rsid w:val="00E90CCE"/>
    <w:rsid w:val="00E91373"/>
    <w:rsid w:val="00E915FE"/>
    <w:rsid w:val="00E955C6"/>
    <w:rsid w:val="00E95C5A"/>
    <w:rsid w:val="00E95FB7"/>
    <w:rsid w:val="00E96A9C"/>
    <w:rsid w:val="00EA0CC3"/>
    <w:rsid w:val="00EA2E54"/>
    <w:rsid w:val="00EA676F"/>
    <w:rsid w:val="00EA7A99"/>
    <w:rsid w:val="00EB308C"/>
    <w:rsid w:val="00EB3C2B"/>
    <w:rsid w:val="00EB41EC"/>
    <w:rsid w:val="00EB6939"/>
    <w:rsid w:val="00EB7FCA"/>
    <w:rsid w:val="00EC3B89"/>
    <w:rsid w:val="00EC47A2"/>
    <w:rsid w:val="00EC570E"/>
    <w:rsid w:val="00ED0A2B"/>
    <w:rsid w:val="00ED2D12"/>
    <w:rsid w:val="00ED3200"/>
    <w:rsid w:val="00ED44F0"/>
    <w:rsid w:val="00ED4C1C"/>
    <w:rsid w:val="00ED66D9"/>
    <w:rsid w:val="00ED789A"/>
    <w:rsid w:val="00EE2C82"/>
    <w:rsid w:val="00EE3193"/>
    <w:rsid w:val="00EE3E41"/>
    <w:rsid w:val="00EE6D6D"/>
    <w:rsid w:val="00EE7196"/>
    <w:rsid w:val="00F0076F"/>
    <w:rsid w:val="00F01136"/>
    <w:rsid w:val="00F03DA7"/>
    <w:rsid w:val="00F15236"/>
    <w:rsid w:val="00F164D2"/>
    <w:rsid w:val="00F20C23"/>
    <w:rsid w:val="00F22289"/>
    <w:rsid w:val="00F22914"/>
    <w:rsid w:val="00F22A55"/>
    <w:rsid w:val="00F22FD1"/>
    <w:rsid w:val="00F24965"/>
    <w:rsid w:val="00F317DA"/>
    <w:rsid w:val="00F33CC7"/>
    <w:rsid w:val="00F35EE7"/>
    <w:rsid w:val="00F36068"/>
    <w:rsid w:val="00F410C4"/>
    <w:rsid w:val="00F4157B"/>
    <w:rsid w:val="00F45428"/>
    <w:rsid w:val="00F56B61"/>
    <w:rsid w:val="00F5752E"/>
    <w:rsid w:val="00F6195A"/>
    <w:rsid w:val="00F64DCE"/>
    <w:rsid w:val="00F71402"/>
    <w:rsid w:val="00F758C0"/>
    <w:rsid w:val="00F8116F"/>
    <w:rsid w:val="00F836C6"/>
    <w:rsid w:val="00F837F0"/>
    <w:rsid w:val="00F84E1E"/>
    <w:rsid w:val="00F85E64"/>
    <w:rsid w:val="00F86EF4"/>
    <w:rsid w:val="00F91EC9"/>
    <w:rsid w:val="00F97768"/>
    <w:rsid w:val="00FA26A9"/>
    <w:rsid w:val="00FA2E27"/>
    <w:rsid w:val="00FA2EF5"/>
    <w:rsid w:val="00FA39C5"/>
    <w:rsid w:val="00FA7437"/>
    <w:rsid w:val="00FB2882"/>
    <w:rsid w:val="00FB5FD7"/>
    <w:rsid w:val="00FC1076"/>
    <w:rsid w:val="00FC3C72"/>
    <w:rsid w:val="00FC505F"/>
    <w:rsid w:val="00FC576E"/>
    <w:rsid w:val="00FC66EB"/>
    <w:rsid w:val="00FC6ADF"/>
    <w:rsid w:val="00FC7DAF"/>
    <w:rsid w:val="00FD0228"/>
    <w:rsid w:val="00FD61A2"/>
    <w:rsid w:val="00FD6F31"/>
    <w:rsid w:val="00FE0B7C"/>
    <w:rsid w:val="00FE2DD8"/>
    <w:rsid w:val="00FE2F1E"/>
    <w:rsid w:val="00FE3F17"/>
    <w:rsid w:val="00FE4461"/>
    <w:rsid w:val="00FE6076"/>
    <w:rsid w:val="00FF0946"/>
    <w:rsid w:val="00FF1161"/>
    <w:rsid w:val="00FF1F8E"/>
    <w:rsid w:val="00FF46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BE80E75"/>
  <w15:chartTrackingRefBased/>
  <w15:docId w15:val="{3F6B5529-84C2-4EB8-B0AF-983357AA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Plain Text" w:uiPriority="99"/>
    <w:lsdException w:name="HTML Top of Form" w:uiPriority="99"/>
    <w:lsdException w:name="HTML Bottom of Form" w:uiPriority="99"/>
    <w:lsdException w:name="Normal (Web)" w:uiPriority="99"/>
    <w:lsdException w:name="HTML Definition" w:semiHidden="1" w:unhideWhenUsed="1"/>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043E"/>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line="240" w:lineRule="exact"/>
      <w:ind w:left="432"/>
    </w:pPr>
    <w:rPr>
      <w:rFonts w:ascii="Courier New" w:eastAsia="Batang" w:hAnsi="Courier New" w:cs="Courier New"/>
      <w:sz w:val="24"/>
      <w:szCs w:val="24"/>
      <w:lang w:eastAsia="en-US"/>
    </w:rPr>
  </w:style>
  <w:style w:type="paragraph" w:styleId="Heading1">
    <w:name w:val="heading 1"/>
    <w:basedOn w:val="Normal"/>
    <w:next w:val="Normal"/>
    <w:qFormat/>
    <w:rsid w:val="000B1845"/>
    <w:pPr>
      <w:keepNext/>
      <w:numPr>
        <w:numId w:val="4"/>
      </w:numPr>
      <w:outlineLvl w:val="0"/>
    </w:pPr>
  </w:style>
  <w:style w:type="paragraph" w:styleId="Heading2">
    <w:name w:val="heading 2"/>
    <w:basedOn w:val="Normal"/>
    <w:next w:val="Normal"/>
    <w:qFormat/>
    <w:rsid w:val="000B1845"/>
    <w:pPr>
      <w:keepNext/>
      <w:numPr>
        <w:ilvl w:val="1"/>
        <w:numId w:val="4"/>
      </w:numPr>
      <w:ind w:left="432"/>
      <w:outlineLvl w:val="1"/>
    </w:pPr>
    <w:rPr>
      <w:rFonts w:cs="Arial"/>
      <w:bCs/>
      <w:iCs/>
      <w:szCs w:val="28"/>
    </w:rPr>
  </w:style>
  <w:style w:type="paragraph" w:styleId="Heading3">
    <w:name w:val="heading 3"/>
    <w:basedOn w:val="Normal"/>
    <w:next w:val="Normal"/>
    <w:qFormat/>
    <w:rsid w:val="000B1845"/>
    <w:pPr>
      <w:keepNext/>
      <w:numPr>
        <w:ilvl w:val="2"/>
        <w:numId w:val="4"/>
      </w:numPr>
      <w:ind w:left="432"/>
      <w:outlineLvl w:val="2"/>
    </w:pPr>
    <w:rPr>
      <w:rFonts w:cs="Arial"/>
      <w:bCs/>
      <w:szCs w:val="26"/>
    </w:rPr>
  </w:style>
  <w:style w:type="paragraph" w:styleId="Heading4">
    <w:name w:val="heading 4"/>
    <w:basedOn w:val="Normal"/>
    <w:next w:val="Normal"/>
    <w:qFormat/>
    <w:rsid w:val="000B1845"/>
    <w:pPr>
      <w:keepNext/>
      <w:numPr>
        <w:ilvl w:val="3"/>
        <w:numId w:val="4"/>
      </w:numPr>
      <w:outlineLvl w:val="3"/>
    </w:pPr>
    <w:rPr>
      <w:bCs/>
      <w:szCs w:val="28"/>
    </w:rPr>
  </w:style>
  <w:style w:type="paragraph" w:styleId="Heading5">
    <w:name w:val="heading 5"/>
    <w:basedOn w:val="Normal"/>
    <w:next w:val="Normal"/>
    <w:qFormat/>
    <w:rsid w:val="000B1845"/>
    <w:pPr>
      <w:keepNext/>
      <w:numPr>
        <w:ilvl w:val="4"/>
        <w:numId w:val="4"/>
      </w:numPr>
      <w:outlineLvl w:val="4"/>
    </w:pPr>
    <w:rPr>
      <w:bCs/>
      <w:iCs/>
      <w:szCs w:val="26"/>
    </w:rPr>
  </w:style>
  <w:style w:type="paragraph" w:styleId="Heading6">
    <w:name w:val="heading 6"/>
    <w:basedOn w:val="Normal"/>
    <w:next w:val="Normal"/>
    <w:qFormat/>
    <w:rsid w:val="000B1845"/>
    <w:pPr>
      <w:keepNext/>
      <w:numPr>
        <w:ilvl w:val="5"/>
        <w:numId w:val="4"/>
      </w:numPr>
      <w:outlineLvl w:val="5"/>
    </w:pPr>
    <w:rPr>
      <w:bCs/>
      <w:szCs w:val="22"/>
    </w:rPr>
  </w:style>
  <w:style w:type="paragraph" w:styleId="Heading7">
    <w:name w:val="heading 7"/>
    <w:basedOn w:val="Normal"/>
    <w:next w:val="Normal"/>
    <w:qFormat/>
    <w:rsid w:val="000B1845"/>
    <w:pPr>
      <w:keepNext/>
      <w:numPr>
        <w:ilvl w:val="6"/>
        <w:numId w:val="4"/>
      </w:numPr>
      <w:outlineLvl w:val="6"/>
    </w:pPr>
  </w:style>
  <w:style w:type="paragraph" w:styleId="Heading8">
    <w:name w:val="heading 8"/>
    <w:basedOn w:val="Normal"/>
    <w:next w:val="Normal"/>
    <w:qFormat/>
    <w:rsid w:val="000B1845"/>
    <w:pPr>
      <w:keepNext/>
      <w:numPr>
        <w:ilvl w:val="7"/>
        <w:numId w:val="4"/>
      </w:numPr>
      <w:outlineLvl w:val="7"/>
    </w:pPr>
    <w:rPr>
      <w:iCs/>
    </w:rPr>
  </w:style>
  <w:style w:type="paragraph" w:styleId="Heading9">
    <w:name w:val="heading 9"/>
    <w:basedOn w:val="Normal"/>
    <w:next w:val="Normal"/>
    <w:qFormat/>
    <w:rsid w:val="000B1845"/>
    <w:pPr>
      <w:keepNext/>
      <w:numPr>
        <w:ilvl w:val="8"/>
        <w:numId w:val="4"/>
      </w:numPr>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0B1845"/>
    <w:pPr>
      <w:numPr>
        <w:numId w:val="1"/>
      </w:numPr>
    </w:pPr>
  </w:style>
  <w:style w:type="numbering" w:styleId="1ai">
    <w:name w:val="Outline List 1"/>
    <w:basedOn w:val="NoList"/>
    <w:semiHidden/>
    <w:rsid w:val="000B1845"/>
    <w:pPr>
      <w:numPr>
        <w:numId w:val="2"/>
      </w:numPr>
    </w:pPr>
  </w:style>
  <w:style w:type="paragraph" w:styleId="Header">
    <w:name w:val="header"/>
    <w:basedOn w:val="Normal"/>
    <w:rsid w:val="001024B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center" w:pos="5040"/>
        <w:tab w:val="right" w:pos="10320"/>
      </w:tabs>
      <w:spacing w:after="0"/>
      <w:ind w:left="0"/>
    </w:pPr>
  </w:style>
  <w:style w:type="paragraph" w:styleId="Footer">
    <w:name w:val="footer"/>
    <w:basedOn w:val="Header"/>
    <w:rsid w:val="00F410C4"/>
    <w:rPr>
      <w:lang w:eastAsia="ko-KR"/>
    </w:rPr>
  </w:style>
  <w:style w:type="paragraph" w:styleId="TOC1">
    <w:name w:val="toc 1"/>
    <w:basedOn w:val="Normal"/>
    <w:next w:val="Normal"/>
    <w:autoRedefine/>
    <w:uiPriority w:val="39"/>
    <w:rsid w:val="00D109DF"/>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pPr>
    <w:rPr>
      <w:noProof/>
    </w:rPr>
  </w:style>
  <w:style w:type="paragraph" w:styleId="TOC2">
    <w:name w:val="toc 2"/>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864"/>
    </w:pPr>
    <w:rPr>
      <w:noProof/>
    </w:rPr>
  </w:style>
  <w:style w:type="paragraph" w:styleId="TOC3">
    <w:name w:val="toc 3"/>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296"/>
    </w:pPr>
    <w:rPr>
      <w:noProof/>
      <w:lang w:eastAsia="ko-KR"/>
    </w:rPr>
  </w:style>
  <w:style w:type="numbering" w:styleId="ArticleSection">
    <w:name w:val="Outline List 3"/>
    <w:basedOn w:val="NoList"/>
    <w:semiHidden/>
    <w:rsid w:val="000B1845"/>
    <w:pPr>
      <w:numPr>
        <w:numId w:val="3"/>
      </w:numPr>
    </w:pPr>
  </w:style>
  <w:style w:type="paragraph" w:styleId="TOC4">
    <w:name w:val="toc 4"/>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728"/>
    </w:pPr>
  </w:style>
  <w:style w:type="paragraph" w:styleId="TOC5">
    <w:name w:val="toc 5"/>
    <w:basedOn w:val="Normal"/>
    <w:next w:val="Normal"/>
    <w:autoRedefine/>
    <w:uiPriority w:val="39"/>
    <w:rsid w:val="00E05D4B"/>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160"/>
    </w:pPr>
  </w:style>
  <w:style w:type="paragraph" w:styleId="TOC6">
    <w:name w:val="toc 6"/>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592"/>
    </w:pPr>
  </w:style>
  <w:style w:type="paragraph" w:styleId="TOC7">
    <w:name w:val="toc 7"/>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024"/>
    </w:pPr>
  </w:style>
  <w:style w:type="paragraph" w:styleId="TOC8">
    <w:name w:val="toc 8"/>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456"/>
    </w:pPr>
  </w:style>
  <w:style w:type="paragraph" w:styleId="TOC9">
    <w:name w:val="toc 9"/>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888"/>
    </w:pPr>
  </w:style>
  <w:style w:type="paragraph" w:styleId="BlockText">
    <w:name w:val="Block Text"/>
    <w:basedOn w:val="Normal"/>
    <w:semiHidden/>
    <w:rsid w:val="000B1845"/>
    <w:pPr>
      <w:spacing w:after="120"/>
      <w:ind w:left="1440" w:right="1440"/>
    </w:pPr>
  </w:style>
  <w:style w:type="paragraph" w:styleId="BodyText">
    <w:name w:val="Body Text"/>
    <w:basedOn w:val="Normal"/>
    <w:semiHidden/>
    <w:rsid w:val="000B1845"/>
    <w:pPr>
      <w:spacing w:after="120"/>
    </w:pPr>
  </w:style>
  <w:style w:type="paragraph" w:customStyle="1" w:styleId="RFCH1-noTOCnonum">
    <w:name w:val="RFC H1 - no TOC no num"/>
    <w:basedOn w:val="RFCH1-nonum"/>
    <w:next w:val="Normal"/>
    <w:rsid w:val="000B1845"/>
    <w:pPr>
      <w:outlineLvl w:val="9"/>
    </w:pPr>
  </w:style>
  <w:style w:type="paragraph" w:styleId="FootnoteText">
    <w:name w:val="footnote text"/>
    <w:basedOn w:val="Normal"/>
    <w:semiHidden/>
    <w:rsid w:val="000B1845"/>
    <w:rPr>
      <w:sz w:val="20"/>
      <w:szCs w:val="20"/>
    </w:rPr>
  </w:style>
  <w:style w:type="character" w:styleId="EndnoteReference">
    <w:name w:val="endnote reference"/>
    <w:semiHidden/>
    <w:rsid w:val="000B1845"/>
    <w:rPr>
      <w:vertAlign w:val="baseline"/>
    </w:rPr>
  </w:style>
  <w:style w:type="paragraph" w:styleId="Caption">
    <w:name w:val="caption"/>
    <w:basedOn w:val="Normal"/>
    <w:next w:val="Normal"/>
    <w:link w:val="CaptionChar"/>
    <w:autoRedefine/>
    <w:qFormat/>
    <w:rsid w:val="00995068"/>
    <w:pPr>
      <w:numPr>
        <w:numId w:val="19"/>
      </w:numPr>
      <w:tabs>
        <w:tab w:val="clear" w:pos="864"/>
      </w:tabs>
      <w:kinsoku w:val="0"/>
      <w:overflowPunct w:val="0"/>
      <w:autoSpaceDE w:val="0"/>
      <w:autoSpaceDN w:val="0"/>
      <w:jc w:val="center"/>
    </w:pPr>
    <w:rPr>
      <w:bCs/>
      <w:szCs w:val="20"/>
    </w:rPr>
  </w:style>
  <w:style w:type="character" w:styleId="FootnoteReference">
    <w:name w:val="footnote reference"/>
    <w:semiHidden/>
    <w:rsid w:val="000B1845"/>
    <w:rPr>
      <w:vertAlign w:val="superscript"/>
    </w:rPr>
  </w:style>
  <w:style w:type="paragraph" w:customStyle="1" w:styleId="RFCReferencesBookmark">
    <w:name w:val="RFC References Bookmark"/>
    <w:basedOn w:val="RFCReferences"/>
    <w:rsid w:val="00B93C90"/>
    <w:pPr>
      <w:numPr>
        <w:numId w:val="0"/>
      </w:numPr>
      <w:ind w:left="1872" w:hanging="1440"/>
    </w:pPr>
  </w:style>
  <w:style w:type="paragraph" w:customStyle="1" w:styleId="RFCReferences">
    <w:name w:val="RFC References"/>
    <w:basedOn w:val="Normal"/>
    <w:rsid w:val="000B1845"/>
    <w:pPr>
      <w:keepLines/>
      <w:numPr>
        <w:numId w:val="15"/>
      </w:numPr>
      <w:tabs>
        <w:tab w:val="clear" w:pos="432"/>
        <w:tab w:val="clear" w:pos="864"/>
      </w:tabs>
    </w:pPr>
  </w:style>
  <w:style w:type="paragraph" w:customStyle="1" w:styleId="RFCH1-nonum">
    <w:name w:val="RFC H1 - no num"/>
    <w:basedOn w:val="Normal"/>
    <w:next w:val="Normal"/>
    <w:rsid w:val="000B1845"/>
    <w:pPr>
      <w:keepNext/>
      <w:ind w:left="0"/>
      <w:outlineLvl w:val="0"/>
    </w:pPr>
    <w:rPr>
      <w:rFonts w:eastAsia="Times New Roman"/>
      <w:bCs/>
    </w:rPr>
  </w:style>
  <w:style w:type="paragraph" w:customStyle="1" w:styleId="RFCTitle">
    <w:name w:val="RFC Title"/>
    <w:basedOn w:val="Normal"/>
    <w:rsid w:val="000B1845"/>
    <w:pPr>
      <w:spacing w:after="480"/>
      <w:jc w:val="center"/>
    </w:pPr>
    <w:rPr>
      <w:rFonts w:eastAsia="Times New Roman"/>
    </w:rPr>
  </w:style>
  <w:style w:type="paragraph" w:customStyle="1" w:styleId="RFCInstructions">
    <w:name w:val="RFC Instructions"/>
    <w:basedOn w:val="Normal"/>
    <w:next w:val="Normal"/>
    <w:semiHidden/>
    <w:rsid w:val="00357EC0"/>
    <w:rPr>
      <w:b/>
    </w:rPr>
  </w:style>
  <w:style w:type="paragraph" w:customStyle="1" w:styleId="RFCListNumbered">
    <w:name w:val="RFC List Numbered"/>
    <w:basedOn w:val="Normal"/>
    <w:rsid w:val="00E74B29"/>
    <w:pPr>
      <w:keepLines/>
      <w:numPr>
        <w:numId w:val="54"/>
      </w:numPr>
      <w:tabs>
        <w:tab w:val="clear" w:pos="864"/>
      </w:tabs>
    </w:pPr>
  </w:style>
  <w:style w:type="paragraph" w:customStyle="1" w:styleId="RFCApp">
    <w:name w:val="RFC App"/>
    <w:basedOn w:val="RFCH1-nonum"/>
    <w:next w:val="Normal"/>
    <w:autoRedefine/>
    <w:qFormat/>
    <w:rsid w:val="00EB6939"/>
    <w:pPr>
      <w:pageBreakBefore/>
      <w:numPr>
        <w:numId w:val="20"/>
      </w:numPr>
    </w:pPr>
  </w:style>
  <w:style w:type="paragraph" w:customStyle="1" w:styleId="RFCAppH1">
    <w:name w:val="RFC App H1"/>
    <w:basedOn w:val="RFCH1-nonum"/>
    <w:next w:val="Normal"/>
    <w:autoRedefine/>
    <w:qFormat/>
    <w:rsid w:val="00EB6939"/>
    <w:pPr>
      <w:numPr>
        <w:ilvl w:val="1"/>
        <w:numId w:val="20"/>
      </w:numPr>
      <w:outlineLvl w:val="1"/>
    </w:pPr>
  </w:style>
  <w:style w:type="paragraph" w:customStyle="1" w:styleId="RFCAppH2">
    <w:name w:val="RFC App H2"/>
    <w:basedOn w:val="RFCH1-nonum"/>
    <w:next w:val="Normal"/>
    <w:autoRedefine/>
    <w:qFormat/>
    <w:rsid w:val="00EB6939"/>
    <w:pPr>
      <w:numPr>
        <w:ilvl w:val="2"/>
        <w:numId w:val="20"/>
      </w:numPr>
      <w:outlineLvl w:val="2"/>
    </w:pPr>
  </w:style>
  <w:style w:type="paragraph" w:styleId="BodyText2">
    <w:name w:val="Body Text 2"/>
    <w:basedOn w:val="Normal"/>
    <w:semiHidden/>
    <w:rsid w:val="000B1845"/>
    <w:pPr>
      <w:spacing w:after="120" w:line="480" w:lineRule="auto"/>
    </w:pPr>
  </w:style>
  <w:style w:type="paragraph" w:styleId="BodyText3">
    <w:name w:val="Body Text 3"/>
    <w:basedOn w:val="Normal"/>
    <w:semiHidden/>
    <w:rsid w:val="000B1845"/>
    <w:pPr>
      <w:spacing w:after="120"/>
    </w:pPr>
    <w:rPr>
      <w:sz w:val="16"/>
      <w:szCs w:val="16"/>
    </w:rPr>
  </w:style>
  <w:style w:type="paragraph" w:styleId="BodyTextFirstIndent">
    <w:name w:val="Body Text First Indent"/>
    <w:basedOn w:val="BodyText"/>
    <w:semiHidden/>
    <w:rsid w:val="000B1845"/>
    <w:pPr>
      <w:ind w:firstLine="210"/>
    </w:pPr>
  </w:style>
  <w:style w:type="paragraph" w:styleId="BodyTextIndent">
    <w:name w:val="Body Text Indent"/>
    <w:basedOn w:val="Normal"/>
    <w:semiHidden/>
    <w:rsid w:val="000B1845"/>
    <w:pPr>
      <w:spacing w:after="120"/>
      <w:ind w:left="360"/>
    </w:pPr>
  </w:style>
  <w:style w:type="paragraph" w:styleId="BodyTextFirstIndent2">
    <w:name w:val="Body Text First Indent 2"/>
    <w:basedOn w:val="BodyTextIndent"/>
    <w:semiHidden/>
    <w:rsid w:val="000B1845"/>
    <w:pPr>
      <w:ind w:firstLine="210"/>
    </w:pPr>
  </w:style>
  <w:style w:type="paragraph" w:styleId="BodyTextIndent2">
    <w:name w:val="Body Text Indent 2"/>
    <w:basedOn w:val="Normal"/>
    <w:semiHidden/>
    <w:rsid w:val="000B1845"/>
    <w:pPr>
      <w:spacing w:after="120" w:line="480" w:lineRule="auto"/>
      <w:ind w:left="360"/>
    </w:pPr>
  </w:style>
  <w:style w:type="paragraph" w:styleId="BodyTextIndent3">
    <w:name w:val="Body Text Indent 3"/>
    <w:basedOn w:val="Normal"/>
    <w:semiHidden/>
    <w:rsid w:val="000B1845"/>
    <w:pPr>
      <w:spacing w:after="120"/>
      <w:ind w:left="360"/>
    </w:pPr>
    <w:rPr>
      <w:sz w:val="16"/>
      <w:szCs w:val="16"/>
    </w:rPr>
  </w:style>
  <w:style w:type="paragraph" w:styleId="Closing">
    <w:name w:val="Closing"/>
    <w:basedOn w:val="Normal"/>
    <w:semiHidden/>
    <w:rsid w:val="000B1845"/>
    <w:pPr>
      <w:ind w:left="4320"/>
    </w:pPr>
  </w:style>
  <w:style w:type="paragraph" w:styleId="Date">
    <w:name w:val="Date"/>
    <w:basedOn w:val="Normal"/>
    <w:next w:val="Normal"/>
    <w:semiHidden/>
    <w:rsid w:val="000B1845"/>
  </w:style>
  <w:style w:type="paragraph" w:styleId="E-mailSignature">
    <w:name w:val="E-mail Signature"/>
    <w:basedOn w:val="Normal"/>
    <w:semiHidden/>
    <w:rsid w:val="000B1845"/>
  </w:style>
  <w:style w:type="character" w:styleId="Emphasis">
    <w:name w:val="Emphasis"/>
    <w:qFormat/>
    <w:rsid w:val="000B1845"/>
    <w:rPr>
      <w:i/>
      <w:iCs/>
    </w:rPr>
  </w:style>
  <w:style w:type="paragraph" w:styleId="EnvelopeAddress">
    <w:name w:val="envelope address"/>
    <w:basedOn w:val="Normal"/>
    <w:semiHidden/>
    <w:rsid w:val="000B184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B1845"/>
    <w:rPr>
      <w:rFonts w:ascii="Arial" w:hAnsi="Arial" w:cs="Arial"/>
      <w:sz w:val="20"/>
      <w:szCs w:val="20"/>
    </w:rPr>
  </w:style>
  <w:style w:type="character" w:styleId="FollowedHyperlink">
    <w:name w:val="FollowedHyperlink"/>
    <w:semiHidden/>
    <w:rsid w:val="000B1845"/>
    <w:rPr>
      <w:color w:val="800080"/>
      <w:u w:val="single"/>
    </w:rPr>
  </w:style>
  <w:style w:type="character" w:styleId="HTMLAcronym">
    <w:name w:val="HTML Acronym"/>
    <w:basedOn w:val="DefaultParagraphFont"/>
    <w:semiHidden/>
    <w:rsid w:val="000B1845"/>
  </w:style>
  <w:style w:type="paragraph" w:styleId="HTMLAddress">
    <w:name w:val="HTML Address"/>
    <w:basedOn w:val="Normal"/>
    <w:semiHidden/>
    <w:rsid w:val="000B1845"/>
    <w:rPr>
      <w:i/>
      <w:iCs/>
    </w:rPr>
  </w:style>
  <w:style w:type="character" w:styleId="HTMLCite">
    <w:name w:val="HTML Cite"/>
    <w:semiHidden/>
    <w:rsid w:val="000B1845"/>
    <w:rPr>
      <w:i/>
      <w:iCs/>
    </w:rPr>
  </w:style>
  <w:style w:type="character" w:styleId="HTMLCode">
    <w:name w:val="HTML Code"/>
    <w:semiHidden/>
    <w:rsid w:val="000B1845"/>
    <w:rPr>
      <w:rFonts w:ascii="Courier New" w:hAnsi="Courier New" w:cs="Courier New"/>
      <w:sz w:val="20"/>
      <w:szCs w:val="20"/>
    </w:rPr>
  </w:style>
  <w:style w:type="character" w:styleId="HTMLDefinition">
    <w:name w:val="HTML Definition"/>
    <w:semiHidden/>
    <w:rsid w:val="000B1845"/>
    <w:rPr>
      <w:i/>
      <w:iCs/>
    </w:rPr>
  </w:style>
  <w:style w:type="character" w:styleId="HTMLKeyboard">
    <w:name w:val="HTML Keyboard"/>
    <w:semiHidden/>
    <w:rsid w:val="000B1845"/>
    <w:rPr>
      <w:rFonts w:ascii="Courier New" w:hAnsi="Courier New" w:cs="Courier New"/>
      <w:sz w:val="20"/>
      <w:szCs w:val="20"/>
    </w:rPr>
  </w:style>
  <w:style w:type="paragraph" w:styleId="HTMLPreformatted">
    <w:name w:val="HTML Preformatted"/>
    <w:basedOn w:val="Normal"/>
    <w:link w:val="HTMLPreformattedChar"/>
    <w:uiPriority w:val="99"/>
    <w:semiHidden/>
    <w:rsid w:val="000B1845"/>
    <w:rPr>
      <w:sz w:val="20"/>
      <w:szCs w:val="20"/>
    </w:rPr>
  </w:style>
  <w:style w:type="character" w:styleId="HTMLSample">
    <w:name w:val="HTML Sample"/>
    <w:semiHidden/>
    <w:rsid w:val="000B1845"/>
    <w:rPr>
      <w:rFonts w:ascii="Courier New" w:hAnsi="Courier New" w:cs="Courier New"/>
    </w:rPr>
  </w:style>
  <w:style w:type="character" w:styleId="HTMLTypewriter">
    <w:name w:val="HTML Typewriter"/>
    <w:semiHidden/>
    <w:rsid w:val="000B1845"/>
    <w:rPr>
      <w:rFonts w:ascii="Courier New" w:hAnsi="Courier New" w:cs="Courier New"/>
      <w:sz w:val="20"/>
      <w:szCs w:val="20"/>
    </w:rPr>
  </w:style>
  <w:style w:type="character" w:styleId="HTMLVariable">
    <w:name w:val="HTML Variable"/>
    <w:semiHidden/>
    <w:rsid w:val="000B1845"/>
    <w:rPr>
      <w:i/>
      <w:iCs/>
    </w:rPr>
  </w:style>
  <w:style w:type="character" w:styleId="Hyperlink">
    <w:name w:val="Hyperlink"/>
    <w:uiPriority w:val="99"/>
    <w:rsid w:val="000B1845"/>
    <w:rPr>
      <w:color w:val="0000FF"/>
      <w:u w:val="single"/>
    </w:rPr>
  </w:style>
  <w:style w:type="character" w:styleId="LineNumber">
    <w:name w:val="line number"/>
    <w:basedOn w:val="DefaultParagraphFont"/>
    <w:semiHidden/>
    <w:rsid w:val="000B1845"/>
  </w:style>
  <w:style w:type="paragraph" w:styleId="List">
    <w:name w:val="List"/>
    <w:basedOn w:val="Normal"/>
    <w:semiHidden/>
    <w:rsid w:val="000B1845"/>
    <w:pPr>
      <w:ind w:left="360" w:hanging="360"/>
    </w:pPr>
  </w:style>
  <w:style w:type="paragraph" w:styleId="List2">
    <w:name w:val="List 2"/>
    <w:basedOn w:val="Normal"/>
    <w:semiHidden/>
    <w:rsid w:val="000B1845"/>
    <w:pPr>
      <w:ind w:left="720" w:hanging="360"/>
    </w:pPr>
  </w:style>
  <w:style w:type="paragraph" w:styleId="List3">
    <w:name w:val="List 3"/>
    <w:basedOn w:val="Normal"/>
    <w:semiHidden/>
    <w:rsid w:val="000B1845"/>
    <w:pPr>
      <w:ind w:left="1080" w:hanging="360"/>
    </w:pPr>
  </w:style>
  <w:style w:type="paragraph" w:styleId="List4">
    <w:name w:val="List 4"/>
    <w:basedOn w:val="Normal"/>
    <w:semiHidden/>
    <w:rsid w:val="000B1845"/>
    <w:pPr>
      <w:ind w:left="1440" w:hanging="360"/>
    </w:pPr>
  </w:style>
  <w:style w:type="paragraph" w:styleId="List5">
    <w:name w:val="List 5"/>
    <w:basedOn w:val="Normal"/>
    <w:semiHidden/>
    <w:rsid w:val="000B1845"/>
    <w:pPr>
      <w:ind w:left="1800" w:hanging="360"/>
    </w:pPr>
  </w:style>
  <w:style w:type="paragraph" w:styleId="ListBullet">
    <w:name w:val="List Bullet"/>
    <w:basedOn w:val="Normal"/>
    <w:autoRedefine/>
    <w:semiHidden/>
    <w:rsid w:val="000B1845"/>
    <w:pPr>
      <w:numPr>
        <w:numId w:val="5"/>
      </w:numPr>
    </w:pPr>
  </w:style>
  <w:style w:type="paragraph" w:styleId="ListBullet2">
    <w:name w:val="List Bullet 2"/>
    <w:basedOn w:val="Normal"/>
    <w:autoRedefine/>
    <w:semiHidden/>
    <w:rsid w:val="000B1845"/>
    <w:pPr>
      <w:numPr>
        <w:numId w:val="6"/>
      </w:numPr>
    </w:pPr>
  </w:style>
  <w:style w:type="paragraph" w:styleId="ListBullet3">
    <w:name w:val="List Bullet 3"/>
    <w:basedOn w:val="Normal"/>
    <w:autoRedefine/>
    <w:semiHidden/>
    <w:rsid w:val="000B1845"/>
    <w:pPr>
      <w:numPr>
        <w:numId w:val="7"/>
      </w:numPr>
    </w:pPr>
  </w:style>
  <w:style w:type="paragraph" w:styleId="ListBullet4">
    <w:name w:val="List Bullet 4"/>
    <w:basedOn w:val="Normal"/>
    <w:autoRedefine/>
    <w:semiHidden/>
    <w:rsid w:val="000B1845"/>
    <w:pPr>
      <w:numPr>
        <w:numId w:val="8"/>
      </w:numPr>
    </w:pPr>
  </w:style>
  <w:style w:type="paragraph" w:styleId="ListBullet5">
    <w:name w:val="List Bullet 5"/>
    <w:basedOn w:val="Normal"/>
    <w:autoRedefine/>
    <w:semiHidden/>
    <w:rsid w:val="000B1845"/>
    <w:pPr>
      <w:numPr>
        <w:numId w:val="9"/>
      </w:numPr>
    </w:pPr>
  </w:style>
  <w:style w:type="paragraph" w:styleId="ListContinue">
    <w:name w:val="List Continue"/>
    <w:basedOn w:val="Normal"/>
    <w:semiHidden/>
    <w:rsid w:val="000B1845"/>
    <w:pPr>
      <w:spacing w:after="120"/>
      <w:ind w:left="360"/>
    </w:pPr>
  </w:style>
  <w:style w:type="paragraph" w:styleId="ListContinue2">
    <w:name w:val="List Continue 2"/>
    <w:basedOn w:val="Normal"/>
    <w:semiHidden/>
    <w:rsid w:val="000B1845"/>
    <w:pPr>
      <w:spacing w:after="120"/>
      <w:ind w:left="720"/>
    </w:pPr>
  </w:style>
  <w:style w:type="paragraph" w:styleId="ListContinue3">
    <w:name w:val="List Continue 3"/>
    <w:basedOn w:val="Normal"/>
    <w:semiHidden/>
    <w:rsid w:val="000B1845"/>
    <w:pPr>
      <w:spacing w:after="120"/>
      <w:ind w:left="1080"/>
    </w:pPr>
  </w:style>
  <w:style w:type="paragraph" w:styleId="ListContinue4">
    <w:name w:val="List Continue 4"/>
    <w:basedOn w:val="Normal"/>
    <w:semiHidden/>
    <w:rsid w:val="000B1845"/>
    <w:pPr>
      <w:spacing w:after="120"/>
      <w:ind w:left="1440"/>
    </w:pPr>
  </w:style>
  <w:style w:type="paragraph" w:styleId="ListContinue5">
    <w:name w:val="List Continue 5"/>
    <w:basedOn w:val="Normal"/>
    <w:semiHidden/>
    <w:rsid w:val="000B1845"/>
    <w:pPr>
      <w:spacing w:after="120"/>
      <w:ind w:left="1800"/>
    </w:pPr>
  </w:style>
  <w:style w:type="paragraph" w:styleId="ListNumber">
    <w:name w:val="List Number"/>
    <w:basedOn w:val="Normal"/>
    <w:semiHidden/>
    <w:rsid w:val="000B1845"/>
    <w:pPr>
      <w:numPr>
        <w:numId w:val="10"/>
      </w:numPr>
    </w:pPr>
  </w:style>
  <w:style w:type="paragraph" w:styleId="ListNumber2">
    <w:name w:val="List Number 2"/>
    <w:basedOn w:val="Normal"/>
    <w:semiHidden/>
    <w:rsid w:val="000B1845"/>
    <w:pPr>
      <w:numPr>
        <w:numId w:val="11"/>
      </w:numPr>
    </w:pPr>
  </w:style>
  <w:style w:type="paragraph" w:styleId="ListNumber3">
    <w:name w:val="List Number 3"/>
    <w:basedOn w:val="Normal"/>
    <w:semiHidden/>
    <w:rsid w:val="000B1845"/>
    <w:pPr>
      <w:numPr>
        <w:numId w:val="12"/>
      </w:numPr>
    </w:pPr>
  </w:style>
  <w:style w:type="paragraph" w:styleId="ListNumber4">
    <w:name w:val="List Number 4"/>
    <w:basedOn w:val="Normal"/>
    <w:semiHidden/>
    <w:rsid w:val="000B1845"/>
    <w:pPr>
      <w:numPr>
        <w:numId w:val="13"/>
      </w:numPr>
    </w:pPr>
  </w:style>
  <w:style w:type="paragraph" w:styleId="ListNumber5">
    <w:name w:val="List Number 5"/>
    <w:basedOn w:val="Normal"/>
    <w:semiHidden/>
    <w:rsid w:val="000B1845"/>
    <w:pPr>
      <w:numPr>
        <w:numId w:val="14"/>
      </w:numPr>
    </w:pPr>
  </w:style>
  <w:style w:type="paragraph" w:styleId="MessageHeader">
    <w:name w:val="Message Header"/>
    <w:basedOn w:val="Normal"/>
    <w:semiHidden/>
    <w:rsid w:val="000B184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B1845"/>
    <w:rPr>
      <w:rFonts w:ascii="Times New Roman" w:hAnsi="Times New Roman" w:cs="Times New Roman"/>
    </w:rPr>
  </w:style>
  <w:style w:type="paragraph" w:styleId="NormalIndent">
    <w:name w:val="Normal Indent"/>
    <w:basedOn w:val="Normal"/>
    <w:semiHidden/>
    <w:rsid w:val="000B1845"/>
    <w:pPr>
      <w:ind w:left="720"/>
    </w:pPr>
  </w:style>
  <w:style w:type="paragraph" w:styleId="NoteHeading">
    <w:name w:val="Note Heading"/>
    <w:basedOn w:val="Normal"/>
    <w:next w:val="Normal"/>
    <w:semiHidden/>
    <w:rsid w:val="000B1845"/>
  </w:style>
  <w:style w:type="character" w:styleId="PageNumber">
    <w:name w:val="page number"/>
    <w:basedOn w:val="DefaultParagraphFont"/>
    <w:semiHidden/>
    <w:rsid w:val="000B1845"/>
  </w:style>
  <w:style w:type="paragraph" w:styleId="Salutation">
    <w:name w:val="Salutation"/>
    <w:basedOn w:val="Normal"/>
    <w:next w:val="Normal"/>
    <w:semiHidden/>
    <w:rsid w:val="000B1845"/>
  </w:style>
  <w:style w:type="paragraph" w:styleId="Signature">
    <w:name w:val="Signature"/>
    <w:basedOn w:val="Normal"/>
    <w:semiHidden/>
    <w:rsid w:val="000B1845"/>
    <w:pPr>
      <w:ind w:left="4320"/>
    </w:pPr>
  </w:style>
  <w:style w:type="character" w:styleId="Strong">
    <w:name w:val="Strong"/>
    <w:qFormat/>
    <w:rsid w:val="000B1845"/>
    <w:rPr>
      <w:b/>
      <w:bCs/>
    </w:rPr>
  </w:style>
  <w:style w:type="paragraph" w:styleId="Subtitle">
    <w:name w:val="Subtitle"/>
    <w:basedOn w:val="Normal"/>
    <w:qFormat/>
    <w:rsid w:val="000B1845"/>
    <w:pPr>
      <w:spacing w:after="60"/>
      <w:jc w:val="center"/>
      <w:outlineLvl w:val="1"/>
    </w:pPr>
    <w:rPr>
      <w:rFonts w:ascii="Arial" w:hAnsi="Arial" w:cs="Arial"/>
    </w:rPr>
  </w:style>
  <w:style w:type="table" w:styleId="Table3Deffects1">
    <w:name w:val="Table 3D effect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0B1845"/>
    <w:pPr>
      <w:spacing w:before="240" w:after="60"/>
      <w:jc w:val="center"/>
      <w:outlineLvl w:val="0"/>
    </w:pPr>
    <w:rPr>
      <w:rFonts w:ascii="Arial" w:hAnsi="Arial" w:cs="Arial"/>
      <w:b/>
      <w:bCs/>
      <w:kern w:val="28"/>
      <w:sz w:val="32"/>
      <w:szCs w:val="32"/>
    </w:rPr>
  </w:style>
  <w:style w:type="paragraph" w:customStyle="1" w:styleId="RFCFigure">
    <w:name w:val="RFC Figure"/>
    <w:basedOn w:val="Normal"/>
    <w:rsid w:val="000B1845"/>
    <w:pPr>
      <w:keepNext/>
      <w:keepLines/>
      <w:spacing w:after="0"/>
    </w:pPr>
  </w:style>
  <w:style w:type="paragraph" w:customStyle="1" w:styleId="RFCListBullet">
    <w:name w:val="RFC List Bullet"/>
    <w:basedOn w:val="Normal"/>
    <w:rsid w:val="007F7886"/>
    <w:pPr>
      <w:keepLines/>
      <w:numPr>
        <w:numId w:val="16"/>
      </w:numPr>
      <w:tabs>
        <w:tab w:val="clear" w:pos="864"/>
      </w:tabs>
    </w:pPr>
  </w:style>
  <w:style w:type="paragraph" w:customStyle="1" w:styleId="RFCAppH3">
    <w:name w:val="RFC App H3"/>
    <w:basedOn w:val="RFCH1-nonum"/>
    <w:next w:val="Normal"/>
    <w:autoRedefine/>
    <w:qFormat/>
    <w:rsid w:val="00EB6939"/>
    <w:pPr>
      <w:numPr>
        <w:ilvl w:val="3"/>
        <w:numId w:val="20"/>
      </w:numPr>
      <w:outlineLvl w:val="3"/>
    </w:pPr>
  </w:style>
  <w:style w:type="paragraph" w:customStyle="1" w:styleId="RFCAppH4">
    <w:name w:val="RFC App H4"/>
    <w:basedOn w:val="RFCH1-nonum"/>
    <w:next w:val="Normal"/>
    <w:autoRedefine/>
    <w:qFormat/>
    <w:rsid w:val="00EB6939"/>
    <w:pPr>
      <w:numPr>
        <w:ilvl w:val="4"/>
        <w:numId w:val="20"/>
      </w:numPr>
      <w:outlineLvl w:val="4"/>
    </w:pPr>
  </w:style>
  <w:style w:type="paragraph" w:customStyle="1" w:styleId="RFCAppH5">
    <w:name w:val="RFC App H5"/>
    <w:basedOn w:val="RFCH1-nonum"/>
    <w:next w:val="Normal"/>
    <w:autoRedefine/>
    <w:qFormat/>
    <w:rsid w:val="00EB6939"/>
    <w:pPr>
      <w:numPr>
        <w:ilvl w:val="5"/>
        <w:numId w:val="20"/>
      </w:numPr>
      <w:outlineLvl w:val="5"/>
    </w:pPr>
  </w:style>
  <w:style w:type="paragraph" w:customStyle="1" w:styleId="RFCBoilerplate">
    <w:name w:val="RFC Boilerplate"/>
    <w:basedOn w:val="Normal"/>
    <w:next w:val="Normal"/>
    <w:semiHidden/>
    <w:rsid w:val="00A41241"/>
  </w:style>
  <w:style w:type="paragraph" w:styleId="BalloonText">
    <w:name w:val="Balloon Text"/>
    <w:basedOn w:val="Normal"/>
    <w:link w:val="BalloonTextChar"/>
    <w:rsid w:val="00683FBF"/>
    <w:pPr>
      <w:spacing w:after="0" w:line="240" w:lineRule="auto"/>
    </w:pPr>
    <w:rPr>
      <w:rFonts w:ascii="Tahoma" w:hAnsi="Tahoma" w:cs="Tahoma"/>
      <w:sz w:val="16"/>
      <w:szCs w:val="16"/>
    </w:rPr>
  </w:style>
  <w:style w:type="character" w:customStyle="1" w:styleId="BalloonTextChar">
    <w:name w:val="Balloon Text Char"/>
    <w:link w:val="BalloonText"/>
    <w:rsid w:val="00683FBF"/>
    <w:rPr>
      <w:rFonts w:ascii="Tahoma" w:eastAsia="Batang" w:hAnsi="Tahoma" w:cs="Tahoma"/>
      <w:sz w:val="16"/>
      <w:szCs w:val="16"/>
    </w:rPr>
  </w:style>
  <w:style w:type="character" w:customStyle="1" w:styleId="CaptionChar">
    <w:name w:val="Caption Char"/>
    <w:link w:val="Caption"/>
    <w:rsid w:val="00995068"/>
    <w:rPr>
      <w:rFonts w:ascii="Courier New" w:eastAsia="Batang" w:hAnsi="Courier New" w:cs="Courier New"/>
      <w:bCs/>
      <w:sz w:val="24"/>
      <w:lang w:eastAsia="en-US"/>
    </w:rPr>
  </w:style>
  <w:style w:type="character" w:styleId="CommentReference">
    <w:name w:val="annotation reference"/>
    <w:basedOn w:val="DefaultParagraphFont"/>
    <w:uiPriority w:val="99"/>
    <w:rsid w:val="005F2CBA"/>
    <w:rPr>
      <w:sz w:val="16"/>
      <w:szCs w:val="16"/>
    </w:rPr>
  </w:style>
  <w:style w:type="paragraph" w:styleId="CommentText">
    <w:name w:val="annotation text"/>
    <w:basedOn w:val="Normal"/>
    <w:link w:val="CommentTextChar"/>
    <w:uiPriority w:val="99"/>
    <w:rsid w:val="005F2CBA"/>
    <w:pPr>
      <w:spacing w:line="240" w:lineRule="auto"/>
    </w:pPr>
    <w:rPr>
      <w:sz w:val="20"/>
      <w:szCs w:val="20"/>
    </w:rPr>
  </w:style>
  <w:style w:type="character" w:customStyle="1" w:styleId="CommentTextChar">
    <w:name w:val="Comment Text Char"/>
    <w:basedOn w:val="DefaultParagraphFont"/>
    <w:link w:val="CommentText"/>
    <w:uiPriority w:val="99"/>
    <w:rsid w:val="005F2CBA"/>
    <w:rPr>
      <w:rFonts w:ascii="Courier New" w:eastAsia="Batang" w:hAnsi="Courier New" w:cs="Courier New"/>
      <w:lang w:eastAsia="en-US"/>
    </w:rPr>
  </w:style>
  <w:style w:type="paragraph" w:styleId="CommentSubject">
    <w:name w:val="annotation subject"/>
    <w:basedOn w:val="CommentText"/>
    <w:next w:val="CommentText"/>
    <w:link w:val="CommentSubjectChar"/>
    <w:rsid w:val="005F2CBA"/>
    <w:rPr>
      <w:b/>
      <w:bCs/>
    </w:rPr>
  </w:style>
  <w:style w:type="character" w:customStyle="1" w:styleId="CommentSubjectChar">
    <w:name w:val="Comment Subject Char"/>
    <w:basedOn w:val="CommentTextChar"/>
    <w:link w:val="CommentSubject"/>
    <w:rsid w:val="005F2CBA"/>
    <w:rPr>
      <w:rFonts w:ascii="Courier New" w:eastAsia="Batang" w:hAnsi="Courier New" w:cs="Courier New"/>
      <w:b/>
      <w:bCs/>
      <w:lang w:eastAsia="en-US"/>
    </w:rPr>
  </w:style>
  <w:style w:type="paragraph" w:styleId="ListParagraph">
    <w:name w:val="List Paragraph"/>
    <w:basedOn w:val="Normal"/>
    <w:uiPriority w:val="34"/>
    <w:qFormat/>
    <w:rsid w:val="00C60418"/>
    <w:pPr>
      <w:ind w:left="720"/>
      <w:contextualSpacing/>
    </w:pPr>
  </w:style>
  <w:style w:type="paragraph" w:styleId="Revision">
    <w:name w:val="Revision"/>
    <w:hidden/>
    <w:uiPriority w:val="99"/>
    <w:semiHidden/>
    <w:rsid w:val="005F1CB3"/>
    <w:rPr>
      <w:rFonts w:ascii="Courier New" w:eastAsia="Batang" w:hAnsi="Courier New" w:cs="Courier New"/>
      <w:sz w:val="24"/>
      <w:szCs w:val="24"/>
      <w:lang w:eastAsia="en-US"/>
    </w:rPr>
  </w:style>
  <w:style w:type="character" w:customStyle="1" w:styleId="Menzionenonrisolta1">
    <w:name w:val="Menzione non risolta1"/>
    <w:basedOn w:val="DefaultParagraphFont"/>
    <w:uiPriority w:val="99"/>
    <w:semiHidden/>
    <w:unhideWhenUsed/>
    <w:rsid w:val="00BA2A4C"/>
    <w:rPr>
      <w:color w:val="605E5C"/>
      <w:shd w:val="clear" w:color="auto" w:fill="E1DFDD"/>
    </w:rPr>
  </w:style>
  <w:style w:type="character" w:customStyle="1" w:styleId="UnresolvedMention1">
    <w:name w:val="Unresolved Mention1"/>
    <w:basedOn w:val="DefaultParagraphFont"/>
    <w:uiPriority w:val="99"/>
    <w:semiHidden/>
    <w:unhideWhenUsed/>
    <w:rsid w:val="006B2FA6"/>
    <w:rPr>
      <w:color w:val="808080"/>
      <w:shd w:val="clear" w:color="auto" w:fill="E6E6E6"/>
    </w:rPr>
  </w:style>
  <w:style w:type="character" w:customStyle="1" w:styleId="HTMLPreformattedChar">
    <w:name w:val="HTML Preformatted Char"/>
    <w:basedOn w:val="DefaultParagraphFont"/>
    <w:link w:val="HTMLPreformatted"/>
    <w:uiPriority w:val="99"/>
    <w:semiHidden/>
    <w:rsid w:val="00712C26"/>
    <w:rPr>
      <w:rFonts w:ascii="Courier New" w:eastAsia="Batang" w:hAnsi="Courier New" w:cs="Courier New"/>
      <w:lang w:eastAsia="en-US"/>
    </w:rPr>
  </w:style>
  <w:style w:type="paragraph" w:styleId="PlainText">
    <w:name w:val="Plain Text"/>
    <w:basedOn w:val="Normal"/>
    <w:link w:val="PlainTextChar"/>
    <w:uiPriority w:val="99"/>
    <w:unhideWhenUsed/>
    <w:rsid w:val="001046EA"/>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s>
      <w:spacing w:after="0" w:line="240" w:lineRule="auto"/>
      <w:ind w:left="0"/>
    </w:pPr>
    <w:rPr>
      <w:rFonts w:ascii="Consolas" w:eastAsiaTheme="minorHAnsi" w:hAnsi="Consolas" w:cs="Consolas"/>
      <w:sz w:val="21"/>
      <w:szCs w:val="21"/>
      <w:lang w:val="it-IT"/>
    </w:rPr>
  </w:style>
  <w:style w:type="character" w:customStyle="1" w:styleId="PlainTextChar">
    <w:name w:val="Plain Text Char"/>
    <w:basedOn w:val="DefaultParagraphFont"/>
    <w:link w:val="PlainText"/>
    <w:uiPriority w:val="99"/>
    <w:rsid w:val="001046EA"/>
    <w:rPr>
      <w:rFonts w:ascii="Consolas" w:eastAsiaTheme="minorHAnsi" w:hAnsi="Consolas" w:cs="Consolas"/>
      <w:sz w:val="21"/>
      <w:szCs w:val="21"/>
      <w:lang w:val="it-IT" w:eastAsia="en-US"/>
    </w:rPr>
  </w:style>
  <w:style w:type="paragraph" w:styleId="z-TopofForm">
    <w:name w:val="HTML Top of Form"/>
    <w:basedOn w:val="Normal"/>
    <w:next w:val="Normal"/>
    <w:link w:val="z-TopofFormChar"/>
    <w:hidden/>
    <w:uiPriority w:val="99"/>
    <w:unhideWhenUsed/>
    <w:rsid w:val="00C8689C"/>
    <w:pPr>
      <w:pBdr>
        <w:bottom w:val="single" w:sz="6" w:space="1" w:color="auto"/>
      </w:pBd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s>
      <w:spacing w:after="0" w:line="240" w:lineRule="auto"/>
      <w:ind w:left="0"/>
      <w:jc w:val="center"/>
    </w:pPr>
    <w:rPr>
      <w:rFonts w:ascii="Arial" w:eastAsia="Times New Roman" w:hAnsi="Arial" w:cs="Arial"/>
      <w:vanish/>
      <w:sz w:val="16"/>
      <w:szCs w:val="16"/>
      <w:lang w:eastAsia="zh-CN"/>
    </w:rPr>
  </w:style>
  <w:style w:type="character" w:customStyle="1" w:styleId="z-TopofFormChar">
    <w:name w:val="z-Top of Form Char"/>
    <w:basedOn w:val="DefaultParagraphFont"/>
    <w:link w:val="z-TopofForm"/>
    <w:uiPriority w:val="99"/>
    <w:rsid w:val="00C8689C"/>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C8689C"/>
    <w:pPr>
      <w:pBdr>
        <w:top w:val="single" w:sz="6" w:space="1" w:color="auto"/>
      </w:pBd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s>
      <w:spacing w:after="0" w:line="240" w:lineRule="auto"/>
      <w:ind w:left="0"/>
      <w:jc w:val="center"/>
    </w:pPr>
    <w:rPr>
      <w:rFonts w:ascii="Arial" w:eastAsia="Times New Roman" w:hAnsi="Arial" w:cs="Arial"/>
      <w:vanish/>
      <w:sz w:val="16"/>
      <w:szCs w:val="16"/>
      <w:lang w:eastAsia="zh-CN"/>
    </w:rPr>
  </w:style>
  <w:style w:type="character" w:customStyle="1" w:styleId="z-BottomofFormChar">
    <w:name w:val="z-Bottom of Form Char"/>
    <w:basedOn w:val="DefaultParagraphFont"/>
    <w:link w:val="z-BottomofForm"/>
    <w:uiPriority w:val="99"/>
    <w:rsid w:val="00C8689C"/>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7903590">
      <w:bodyDiv w:val="1"/>
      <w:marLeft w:val="0"/>
      <w:marRight w:val="0"/>
      <w:marTop w:val="0"/>
      <w:marBottom w:val="0"/>
      <w:divBdr>
        <w:top w:val="none" w:sz="0" w:space="0" w:color="auto"/>
        <w:left w:val="none" w:sz="0" w:space="0" w:color="auto"/>
        <w:bottom w:val="none" w:sz="0" w:space="0" w:color="auto"/>
        <w:right w:val="none" w:sz="0" w:space="0" w:color="auto"/>
      </w:divBdr>
      <w:divsChild>
        <w:div w:id="1033267497">
          <w:marLeft w:val="0"/>
          <w:marRight w:val="0"/>
          <w:marTop w:val="0"/>
          <w:marBottom w:val="0"/>
          <w:divBdr>
            <w:top w:val="none" w:sz="0" w:space="0" w:color="auto"/>
            <w:left w:val="none" w:sz="0" w:space="0" w:color="auto"/>
            <w:bottom w:val="none" w:sz="0" w:space="0" w:color="auto"/>
            <w:right w:val="none" w:sz="0" w:space="0" w:color="auto"/>
          </w:divBdr>
        </w:div>
      </w:divsChild>
    </w:div>
    <w:div w:id="40327341">
      <w:bodyDiv w:val="1"/>
      <w:marLeft w:val="0"/>
      <w:marRight w:val="0"/>
      <w:marTop w:val="0"/>
      <w:marBottom w:val="0"/>
      <w:divBdr>
        <w:top w:val="none" w:sz="0" w:space="0" w:color="auto"/>
        <w:left w:val="none" w:sz="0" w:space="0" w:color="auto"/>
        <w:bottom w:val="none" w:sz="0" w:space="0" w:color="auto"/>
        <w:right w:val="none" w:sz="0" w:space="0" w:color="auto"/>
      </w:divBdr>
    </w:div>
    <w:div w:id="43649973">
      <w:bodyDiv w:val="1"/>
      <w:marLeft w:val="0"/>
      <w:marRight w:val="0"/>
      <w:marTop w:val="0"/>
      <w:marBottom w:val="0"/>
      <w:divBdr>
        <w:top w:val="none" w:sz="0" w:space="0" w:color="auto"/>
        <w:left w:val="none" w:sz="0" w:space="0" w:color="auto"/>
        <w:bottom w:val="none" w:sz="0" w:space="0" w:color="auto"/>
        <w:right w:val="none" w:sz="0" w:space="0" w:color="auto"/>
      </w:divBdr>
    </w:div>
    <w:div w:id="49958554">
      <w:bodyDiv w:val="1"/>
      <w:marLeft w:val="0"/>
      <w:marRight w:val="0"/>
      <w:marTop w:val="0"/>
      <w:marBottom w:val="0"/>
      <w:divBdr>
        <w:top w:val="none" w:sz="0" w:space="0" w:color="auto"/>
        <w:left w:val="none" w:sz="0" w:space="0" w:color="auto"/>
        <w:bottom w:val="none" w:sz="0" w:space="0" w:color="auto"/>
        <w:right w:val="none" w:sz="0" w:space="0" w:color="auto"/>
      </w:divBdr>
    </w:div>
    <w:div w:id="55713419">
      <w:bodyDiv w:val="1"/>
      <w:marLeft w:val="0"/>
      <w:marRight w:val="0"/>
      <w:marTop w:val="0"/>
      <w:marBottom w:val="0"/>
      <w:divBdr>
        <w:top w:val="none" w:sz="0" w:space="0" w:color="auto"/>
        <w:left w:val="none" w:sz="0" w:space="0" w:color="auto"/>
        <w:bottom w:val="none" w:sz="0" w:space="0" w:color="auto"/>
        <w:right w:val="none" w:sz="0" w:space="0" w:color="auto"/>
      </w:divBdr>
    </w:div>
    <w:div w:id="89816151">
      <w:bodyDiv w:val="1"/>
      <w:marLeft w:val="0"/>
      <w:marRight w:val="0"/>
      <w:marTop w:val="0"/>
      <w:marBottom w:val="0"/>
      <w:divBdr>
        <w:top w:val="none" w:sz="0" w:space="0" w:color="auto"/>
        <w:left w:val="none" w:sz="0" w:space="0" w:color="auto"/>
        <w:bottom w:val="none" w:sz="0" w:space="0" w:color="auto"/>
        <w:right w:val="none" w:sz="0" w:space="0" w:color="auto"/>
      </w:divBdr>
    </w:div>
    <w:div w:id="232399317">
      <w:bodyDiv w:val="1"/>
      <w:marLeft w:val="0"/>
      <w:marRight w:val="0"/>
      <w:marTop w:val="0"/>
      <w:marBottom w:val="0"/>
      <w:divBdr>
        <w:top w:val="none" w:sz="0" w:space="0" w:color="auto"/>
        <w:left w:val="none" w:sz="0" w:space="0" w:color="auto"/>
        <w:bottom w:val="none" w:sz="0" w:space="0" w:color="auto"/>
        <w:right w:val="none" w:sz="0" w:space="0" w:color="auto"/>
      </w:divBdr>
    </w:div>
    <w:div w:id="279916097">
      <w:bodyDiv w:val="1"/>
      <w:marLeft w:val="0"/>
      <w:marRight w:val="0"/>
      <w:marTop w:val="0"/>
      <w:marBottom w:val="0"/>
      <w:divBdr>
        <w:top w:val="none" w:sz="0" w:space="0" w:color="auto"/>
        <w:left w:val="none" w:sz="0" w:space="0" w:color="auto"/>
        <w:bottom w:val="none" w:sz="0" w:space="0" w:color="auto"/>
        <w:right w:val="none" w:sz="0" w:space="0" w:color="auto"/>
      </w:divBdr>
    </w:div>
    <w:div w:id="283733688">
      <w:bodyDiv w:val="1"/>
      <w:marLeft w:val="0"/>
      <w:marRight w:val="0"/>
      <w:marTop w:val="0"/>
      <w:marBottom w:val="0"/>
      <w:divBdr>
        <w:top w:val="none" w:sz="0" w:space="0" w:color="auto"/>
        <w:left w:val="none" w:sz="0" w:space="0" w:color="auto"/>
        <w:bottom w:val="none" w:sz="0" w:space="0" w:color="auto"/>
        <w:right w:val="none" w:sz="0" w:space="0" w:color="auto"/>
      </w:divBdr>
      <w:divsChild>
        <w:div w:id="1613126743">
          <w:marLeft w:val="0"/>
          <w:marRight w:val="0"/>
          <w:marTop w:val="0"/>
          <w:marBottom w:val="0"/>
          <w:divBdr>
            <w:top w:val="none" w:sz="0" w:space="0" w:color="auto"/>
            <w:left w:val="none" w:sz="0" w:space="0" w:color="auto"/>
            <w:bottom w:val="none" w:sz="0" w:space="0" w:color="auto"/>
            <w:right w:val="none" w:sz="0" w:space="0" w:color="auto"/>
          </w:divBdr>
        </w:div>
      </w:divsChild>
    </w:div>
    <w:div w:id="306059667">
      <w:bodyDiv w:val="1"/>
      <w:marLeft w:val="0"/>
      <w:marRight w:val="0"/>
      <w:marTop w:val="0"/>
      <w:marBottom w:val="0"/>
      <w:divBdr>
        <w:top w:val="none" w:sz="0" w:space="0" w:color="auto"/>
        <w:left w:val="none" w:sz="0" w:space="0" w:color="auto"/>
        <w:bottom w:val="none" w:sz="0" w:space="0" w:color="auto"/>
        <w:right w:val="none" w:sz="0" w:space="0" w:color="auto"/>
      </w:divBdr>
    </w:div>
    <w:div w:id="325520916">
      <w:bodyDiv w:val="1"/>
      <w:marLeft w:val="0"/>
      <w:marRight w:val="0"/>
      <w:marTop w:val="0"/>
      <w:marBottom w:val="0"/>
      <w:divBdr>
        <w:top w:val="none" w:sz="0" w:space="0" w:color="auto"/>
        <w:left w:val="none" w:sz="0" w:space="0" w:color="auto"/>
        <w:bottom w:val="none" w:sz="0" w:space="0" w:color="auto"/>
        <w:right w:val="none" w:sz="0" w:space="0" w:color="auto"/>
      </w:divBdr>
      <w:divsChild>
        <w:div w:id="2128379683">
          <w:marLeft w:val="0"/>
          <w:marRight w:val="0"/>
          <w:marTop w:val="0"/>
          <w:marBottom w:val="0"/>
          <w:divBdr>
            <w:top w:val="none" w:sz="0" w:space="0" w:color="auto"/>
            <w:left w:val="none" w:sz="0" w:space="0" w:color="auto"/>
            <w:bottom w:val="none" w:sz="0" w:space="0" w:color="auto"/>
            <w:right w:val="none" w:sz="0" w:space="0" w:color="auto"/>
          </w:divBdr>
        </w:div>
      </w:divsChild>
    </w:div>
    <w:div w:id="326203341">
      <w:bodyDiv w:val="1"/>
      <w:marLeft w:val="0"/>
      <w:marRight w:val="0"/>
      <w:marTop w:val="0"/>
      <w:marBottom w:val="0"/>
      <w:divBdr>
        <w:top w:val="none" w:sz="0" w:space="0" w:color="auto"/>
        <w:left w:val="none" w:sz="0" w:space="0" w:color="auto"/>
        <w:bottom w:val="none" w:sz="0" w:space="0" w:color="auto"/>
        <w:right w:val="none" w:sz="0" w:space="0" w:color="auto"/>
      </w:divBdr>
    </w:div>
    <w:div w:id="367531326">
      <w:bodyDiv w:val="1"/>
      <w:marLeft w:val="0"/>
      <w:marRight w:val="0"/>
      <w:marTop w:val="0"/>
      <w:marBottom w:val="0"/>
      <w:divBdr>
        <w:top w:val="none" w:sz="0" w:space="0" w:color="auto"/>
        <w:left w:val="none" w:sz="0" w:space="0" w:color="auto"/>
        <w:bottom w:val="none" w:sz="0" w:space="0" w:color="auto"/>
        <w:right w:val="none" w:sz="0" w:space="0" w:color="auto"/>
      </w:divBdr>
    </w:div>
    <w:div w:id="402145578">
      <w:bodyDiv w:val="1"/>
      <w:marLeft w:val="0"/>
      <w:marRight w:val="0"/>
      <w:marTop w:val="0"/>
      <w:marBottom w:val="0"/>
      <w:divBdr>
        <w:top w:val="none" w:sz="0" w:space="0" w:color="auto"/>
        <w:left w:val="none" w:sz="0" w:space="0" w:color="auto"/>
        <w:bottom w:val="none" w:sz="0" w:space="0" w:color="auto"/>
        <w:right w:val="none" w:sz="0" w:space="0" w:color="auto"/>
      </w:divBdr>
      <w:divsChild>
        <w:div w:id="328601195">
          <w:marLeft w:val="0"/>
          <w:marRight w:val="0"/>
          <w:marTop w:val="0"/>
          <w:marBottom w:val="0"/>
          <w:divBdr>
            <w:top w:val="none" w:sz="0" w:space="0" w:color="auto"/>
            <w:left w:val="none" w:sz="0" w:space="0" w:color="auto"/>
            <w:bottom w:val="none" w:sz="0" w:space="0" w:color="auto"/>
            <w:right w:val="none" w:sz="0" w:space="0" w:color="auto"/>
          </w:divBdr>
        </w:div>
      </w:divsChild>
    </w:div>
    <w:div w:id="423650953">
      <w:bodyDiv w:val="1"/>
      <w:marLeft w:val="0"/>
      <w:marRight w:val="0"/>
      <w:marTop w:val="0"/>
      <w:marBottom w:val="0"/>
      <w:divBdr>
        <w:top w:val="none" w:sz="0" w:space="0" w:color="auto"/>
        <w:left w:val="none" w:sz="0" w:space="0" w:color="auto"/>
        <w:bottom w:val="none" w:sz="0" w:space="0" w:color="auto"/>
        <w:right w:val="none" w:sz="0" w:space="0" w:color="auto"/>
      </w:divBdr>
      <w:divsChild>
        <w:div w:id="1516071333">
          <w:marLeft w:val="0"/>
          <w:marRight w:val="0"/>
          <w:marTop w:val="0"/>
          <w:marBottom w:val="0"/>
          <w:divBdr>
            <w:top w:val="none" w:sz="0" w:space="0" w:color="auto"/>
            <w:left w:val="none" w:sz="0" w:space="0" w:color="auto"/>
            <w:bottom w:val="none" w:sz="0" w:space="0" w:color="auto"/>
            <w:right w:val="none" w:sz="0" w:space="0" w:color="auto"/>
          </w:divBdr>
        </w:div>
      </w:divsChild>
    </w:div>
    <w:div w:id="440417685">
      <w:bodyDiv w:val="1"/>
      <w:marLeft w:val="0"/>
      <w:marRight w:val="0"/>
      <w:marTop w:val="0"/>
      <w:marBottom w:val="0"/>
      <w:divBdr>
        <w:top w:val="none" w:sz="0" w:space="0" w:color="auto"/>
        <w:left w:val="none" w:sz="0" w:space="0" w:color="auto"/>
        <w:bottom w:val="none" w:sz="0" w:space="0" w:color="auto"/>
        <w:right w:val="none" w:sz="0" w:space="0" w:color="auto"/>
      </w:divBdr>
    </w:div>
    <w:div w:id="538394635">
      <w:bodyDiv w:val="1"/>
      <w:marLeft w:val="0"/>
      <w:marRight w:val="0"/>
      <w:marTop w:val="0"/>
      <w:marBottom w:val="0"/>
      <w:divBdr>
        <w:top w:val="none" w:sz="0" w:space="0" w:color="auto"/>
        <w:left w:val="none" w:sz="0" w:space="0" w:color="auto"/>
        <w:bottom w:val="none" w:sz="0" w:space="0" w:color="auto"/>
        <w:right w:val="none" w:sz="0" w:space="0" w:color="auto"/>
      </w:divBdr>
      <w:divsChild>
        <w:div w:id="1024089913">
          <w:marLeft w:val="0"/>
          <w:marRight w:val="0"/>
          <w:marTop w:val="0"/>
          <w:marBottom w:val="0"/>
          <w:divBdr>
            <w:top w:val="none" w:sz="0" w:space="0" w:color="auto"/>
            <w:left w:val="none" w:sz="0" w:space="0" w:color="auto"/>
            <w:bottom w:val="none" w:sz="0" w:space="0" w:color="auto"/>
            <w:right w:val="none" w:sz="0" w:space="0" w:color="auto"/>
          </w:divBdr>
        </w:div>
      </w:divsChild>
    </w:div>
    <w:div w:id="824661895">
      <w:bodyDiv w:val="1"/>
      <w:marLeft w:val="0"/>
      <w:marRight w:val="0"/>
      <w:marTop w:val="0"/>
      <w:marBottom w:val="0"/>
      <w:divBdr>
        <w:top w:val="none" w:sz="0" w:space="0" w:color="auto"/>
        <w:left w:val="none" w:sz="0" w:space="0" w:color="auto"/>
        <w:bottom w:val="none" w:sz="0" w:space="0" w:color="auto"/>
        <w:right w:val="none" w:sz="0" w:space="0" w:color="auto"/>
      </w:divBdr>
    </w:div>
    <w:div w:id="826942751">
      <w:bodyDiv w:val="1"/>
      <w:marLeft w:val="0"/>
      <w:marRight w:val="0"/>
      <w:marTop w:val="0"/>
      <w:marBottom w:val="0"/>
      <w:divBdr>
        <w:top w:val="none" w:sz="0" w:space="0" w:color="auto"/>
        <w:left w:val="none" w:sz="0" w:space="0" w:color="auto"/>
        <w:bottom w:val="none" w:sz="0" w:space="0" w:color="auto"/>
        <w:right w:val="none" w:sz="0" w:space="0" w:color="auto"/>
      </w:divBdr>
      <w:divsChild>
        <w:div w:id="105318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0321785">
      <w:bodyDiv w:val="1"/>
      <w:marLeft w:val="0"/>
      <w:marRight w:val="0"/>
      <w:marTop w:val="0"/>
      <w:marBottom w:val="0"/>
      <w:divBdr>
        <w:top w:val="none" w:sz="0" w:space="0" w:color="auto"/>
        <w:left w:val="none" w:sz="0" w:space="0" w:color="auto"/>
        <w:bottom w:val="none" w:sz="0" w:space="0" w:color="auto"/>
        <w:right w:val="none" w:sz="0" w:space="0" w:color="auto"/>
      </w:divBdr>
    </w:div>
    <w:div w:id="892422180">
      <w:bodyDiv w:val="1"/>
      <w:marLeft w:val="0"/>
      <w:marRight w:val="0"/>
      <w:marTop w:val="0"/>
      <w:marBottom w:val="0"/>
      <w:divBdr>
        <w:top w:val="none" w:sz="0" w:space="0" w:color="auto"/>
        <w:left w:val="none" w:sz="0" w:space="0" w:color="auto"/>
        <w:bottom w:val="none" w:sz="0" w:space="0" w:color="auto"/>
        <w:right w:val="none" w:sz="0" w:space="0" w:color="auto"/>
      </w:divBdr>
      <w:divsChild>
        <w:div w:id="1589541207">
          <w:marLeft w:val="0"/>
          <w:marRight w:val="0"/>
          <w:marTop w:val="0"/>
          <w:marBottom w:val="0"/>
          <w:divBdr>
            <w:top w:val="none" w:sz="0" w:space="0" w:color="auto"/>
            <w:left w:val="none" w:sz="0" w:space="0" w:color="auto"/>
            <w:bottom w:val="none" w:sz="0" w:space="0" w:color="auto"/>
            <w:right w:val="none" w:sz="0" w:space="0" w:color="auto"/>
          </w:divBdr>
        </w:div>
      </w:divsChild>
    </w:div>
    <w:div w:id="904142338">
      <w:bodyDiv w:val="1"/>
      <w:marLeft w:val="0"/>
      <w:marRight w:val="0"/>
      <w:marTop w:val="0"/>
      <w:marBottom w:val="0"/>
      <w:divBdr>
        <w:top w:val="none" w:sz="0" w:space="0" w:color="auto"/>
        <w:left w:val="none" w:sz="0" w:space="0" w:color="auto"/>
        <w:bottom w:val="none" w:sz="0" w:space="0" w:color="auto"/>
        <w:right w:val="none" w:sz="0" w:space="0" w:color="auto"/>
      </w:divBdr>
    </w:div>
    <w:div w:id="1039860565">
      <w:bodyDiv w:val="1"/>
      <w:marLeft w:val="0"/>
      <w:marRight w:val="0"/>
      <w:marTop w:val="0"/>
      <w:marBottom w:val="0"/>
      <w:divBdr>
        <w:top w:val="none" w:sz="0" w:space="0" w:color="auto"/>
        <w:left w:val="none" w:sz="0" w:space="0" w:color="auto"/>
        <w:bottom w:val="none" w:sz="0" w:space="0" w:color="auto"/>
        <w:right w:val="none" w:sz="0" w:space="0" w:color="auto"/>
      </w:divBdr>
      <w:divsChild>
        <w:div w:id="1088966393">
          <w:marLeft w:val="0"/>
          <w:marRight w:val="0"/>
          <w:marTop w:val="0"/>
          <w:marBottom w:val="0"/>
          <w:divBdr>
            <w:top w:val="none" w:sz="0" w:space="0" w:color="auto"/>
            <w:left w:val="none" w:sz="0" w:space="0" w:color="auto"/>
            <w:bottom w:val="none" w:sz="0" w:space="0" w:color="auto"/>
            <w:right w:val="none" w:sz="0" w:space="0" w:color="auto"/>
          </w:divBdr>
        </w:div>
      </w:divsChild>
    </w:div>
    <w:div w:id="1162969014">
      <w:bodyDiv w:val="1"/>
      <w:marLeft w:val="0"/>
      <w:marRight w:val="0"/>
      <w:marTop w:val="0"/>
      <w:marBottom w:val="0"/>
      <w:divBdr>
        <w:top w:val="none" w:sz="0" w:space="0" w:color="auto"/>
        <w:left w:val="none" w:sz="0" w:space="0" w:color="auto"/>
        <w:bottom w:val="none" w:sz="0" w:space="0" w:color="auto"/>
        <w:right w:val="none" w:sz="0" w:space="0" w:color="auto"/>
      </w:divBdr>
      <w:divsChild>
        <w:div w:id="626786653">
          <w:marLeft w:val="0"/>
          <w:marRight w:val="0"/>
          <w:marTop w:val="0"/>
          <w:marBottom w:val="0"/>
          <w:divBdr>
            <w:top w:val="none" w:sz="0" w:space="0" w:color="auto"/>
            <w:left w:val="none" w:sz="0" w:space="0" w:color="auto"/>
            <w:bottom w:val="none" w:sz="0" w:space="0" w:color="auto"/>
            <w:right w:val="none" w:sz="0" w:space="0" w:color="auto"/>
          </w:divBdr>
        </w:div>
      </w:divsChild>
    </w:div>
    <w:div w:id="1231430955">
      <w:bodyDiv w:val="1"/>
      <w:marLeft w:val="0"/>
      <w:marRight w:val="0"/>
      <w:marTop w:val="0"/>
      <w:marBottom w:val="0"/>
      <w:divBdr>
        <w:top w:val="none" w:sz="0" w:space="0" w:color="auto"/>
        <w:left w:val="none" w:sz="0" w:space="0" w:color="auto"/>
        <w:bottom w:val="none" w:sz="0" w:space="0" w:color="auto"/>
        <w:right w:val="none" w:sz="0" w:space="0" w:color="auto"/>
      </w:divBdr>
      <w:divsChild>
        <w:div w:id="1266765211">
          <w:marLeft w:val="0"/>
          <w:marRight w:val="0"/>
          <w:marTop w:val="0"/>
          <w:marBottom w:val="0"/>
          <w:divBdr>
            <w:top w:val="none" w:sz="0" w:space="0" w:color="auto"/>
            <w:left w:val="none" w:sz="0" w:space="0" w:color="auto"/>
            <w:bottom w:val="none" w:sz="0" w:space="0" w:color="auto"/>
            <w:right w:val="none" w:sz="0" w:space="0" w:color="auto"/>
          </w:divBdr>
        </w:div>
      </w:divsChild>
    </w:div>
    <w:div w:id="1318604949">
      <w:bodyDiv w:val="1"/>
      <w:marLeft w:val="0"/>
      <w:marRight w:val="0"/>
      <w:marTop w:val="0"/>
      <w:marBottom w:val="0"/>
      <w:divBdr>
        <w:top w:val="none" w:sz="0" w:space="0" w:color="auto"/>
        <w:left w:val="none" w:sz="0" w:space="0" w:color="auto"/>
        <w:bottom w:val="none" w:sz="0" w:space="0" w:color="auto"/>
        <w:right w:val="none" w:sz="0" w:space="0" w:color="auto"/>
      </w:divBdr>
    </w:div>
    <w:div w:id="1330015313">
      <w:bodyDiv w:val="1"/>
      <w:marLeft w:val="0"/>
      <w:marRight w:val="0"/>
      <w:marTop w:val="0"/>
      <w:marBottom w:val="0"/>
      <w:divBdr>
        <w:top w:val="none" w:sz="0" w:space="0" w:color="auto"/>
        <w:left w:val="none" w:sz="0" w:space="0" w:color="auto"/>
        <w:bottom w:val="none" w:sz="0" w:space="0" w:color="auto"/>
        <w:right w:val="none" w:sz="0" w:space="0" w:color="auto"/>
      </w:divBdr>
    </w:div>
    <w:div w:id="1410083232">
      <w:bodyDiv w:val="1"/>
      <w:marLeft w:val="0"/>
      <w:marRight w:val="0"/>
      <w:marTop w:val="0"/>
      <w:marBottom w:val="0"/>
      <w:divBdr>
        <w:top w:val="none" w:sz="0" w:space="0" w:color="auto"/>
        <w:left w:val="none" w:sz="0" w:space="0" w:color="auto"/>
        <w:bottom w:val="none" w:sz="0" w:space="0" w:color="auto"/>
        <w:right w:val="none" w:sz="0" w:space="0" w:color="auto"/>
      </w:divBdr>
      <w:divsChild>
        <w:div w:id="1278100967">
          <w:marLeft w:val="0"/>
          <w:marRight w:val="0"/>
          <w:marTop w:val="0"/>
          <w:marBottom w:val="0"/>
          <w:divBdr>
            <w:top w:val="none" w:sz="0" w:space="0" w:color="auto"/>
            <w:left w:val="none" w:sz="0" w:space="0" w:color="auto"/>
            <w:bottom w:val="none" w:sz="0" w:space="0" w:color="auto"/>
            <w:right w:val="none" w:sz="0" w:space="0" w:color="auto"/>
          </w:divBdr>
        </w:div>
      </w:divsChild>
    </w:div>
    <w:div w:id="1462379733">
      <w:bodyDiv w:val="1"/>
      <w:marLeft w:val="0"/>
      <w:marRight w:val="0"/>
      <w:marTop w:val="0"/>
      <w:marBottom w:val="0"/>
      <w:divBdr>
        <w:top w:val="none" w:sz="0" w:space="0" w:color="auto"/>
        <w:left w:val="none" w:sz="0" w:space="0" w:color="auto"/>
        <w:bottom w:val="none" w:sz="0" w:space="0" w:color="auto"/>
        <w:right w:val="none" w:sz="0" w:space="0" w:color="auto"/>
      </w:divBdr>
    </w:div>
    <w:div w:id="1521965010">
      <w:bodyDiv w:val="1"/>
      <w:marLeft w:val="0"/>
      <w:marRight w:val="0"/>
      <w:marTop w:val="0"/>
      <w:marBottom w:val="0"/>
      <w:divBdr>
        <w:top w:val="none" w:sz="0" w:space="0" w:color="auto"/>
        <w:left w:val="none" w:sz="0" w:space="0" w:color="auto"/>
        <w:bottom w:val="none" w:sz="0" w:space="0" w:color="auto"/>
        <w:right w:val="none" w:sz="0" w:space="0" w:color="auto"/>
      </w:divBdr>
    </w:div>
    <w:div w:id="1552302094">
      <w:bodyDiv w:val="1"/>
      <w:marLeft w:val="0"/>
      <w:marRight w:val="0"/>
      <w:marTop w:val="0"/>
      <w:marBottom w:val="0"/>
      <w:divBdr>
        <w:top w:val="none" w:sz="0" w:space="0" w:color="auto"/>
        <w:left w:val="none" w:sz="0" w:space="0" w:color="auto"/>
        <w:bottom w:val="none" w:sz="0" w:space="0" w:color="auto"/>
        <w:right w:val="none" w:sz="0" w:space="0" w:color="auto"/>
      </w:divBdr>
    </w:div>
    <w:div w:id="1564950042">
      <w:bodyDiv w:val="1"/>
      <w:marLeft w:val="0"/>
      <w:marRight w:val="0"/>
      <w:marTop w:val="0"/>
      <w:marBottom w:val="0"/>
      <w:divBdr>
        <w:top w:val="none" w:sz="0" w:space="0" w:color="auto"/>
        <w:left w:val="none" w:sz="0" w:space="0" w:color="auto"/>
        <w:bottom w:val="none" w:sz="0" w:space="0" w:color="auto"/>
        <w:right w:val="none" w:sz="0" w:space="0" w:color="auto"/>
      </w:divBdr>
    </w:div>
    <w:div w:id="1593011219">
      <w:bodyDiv w:val="1"/>
      <w:marLeft w:val="0"/>
      <w:marRight w:val="0"/>
      <w:marTop w:val="0"/>
      <w:marBottom w:val="0"/>
      <w:divBdr>
        <w:top w:val="none" w:sz="0" w:space="0" w:color="auto"/>
        <w:left w:val="none" w:sz="0" w:space="0" w:color="auto"/>
        <w:bottom w:val="none" w:sz="0" w:space="0" w:color="auto"/>
        <w:right w:val="none" w:sz="0" w:space="0" w:color="auto"/>
      </w:divBdr>
      <w:divsChild>
        <w:div w:id="2026207686">
          <w:marLeft w:val="0"/>
          <w:marRight w:val="0"/>
          <w:marTop w:val="0"/>
          <w:marBottom w:val="0"/>
          <w:divBdr>
            <w:top w:val="none" w:sz="0" w:space="0" w:color="auto"/>
            <w:left w:val="none" w:sz="0" w:space="0" w:color="auto"/>
            <w:bottom w:val="none" w:sz="0" w:space="0" w:color="auto"/>
            <w:right w:val="none" w:sz="0" w:space="0" w:color="auto"/>
          </w:divBdr>
        </w:div>
      </w:divsChild>
    </w:div>
    <w:div w:id="1614750230">
      <w:bodyDiv w:val="1"/>
      <w:marLeft w:val="0"/>
      <w:marRight w:val="0"/>
      <w:marTop w:val="0"/>
      <w:marBottom w:val="0"/>
      <w:divBdr>
        <w:top w:val="none" w:sz="0" w:space="0" w:color="auto"/>
        <w:left w:val="none" w:sz="0" w:space="0" w:color="auto"/>
        <w:bottom w:val="none" w:sz="0" w:space="0" w:color="auto"/>
        <w:right w:val="none" w:sz="0" w:space="0" w:color="auto"/>
      </w:divBdr>
    </w:div>
    <w:div w:id="1635520513">
      <w:bodyDiv w:val="1"/>
      <w:marLeft w:val="0"/>
      <w:marRight w:val="0"/>
      <w:marTop w:val="0"/>
      <w:marBottom w:val="0"/>
      <w:divBdr>
        <w:top w:val="none" w:sz="0" w:space="0" w:color="auto"/>
        <w:left w:val="none" w:sz="0" w:space="0" w:color="auto"/>
        <w:bottom w:val="none" w:sz="0" w:space="0" w:color="auto"/>
        <w:right w:val="none" w:sz="0" w:space="0" w:color="auto"/>
      </w:divBdr>
      <w:divsChild>
        <w:div w:id="1464150432">
          <w:marLeft w:val="0"/>
          <w:marRight w:val="0"/>
          <w:marTop w:val="0"/>
          <w:marBottom w:val="0"/>
          <w:divBdr>
            <w:top w:val="none" w:sz="0" w:space="0" w:color="auto"/>
            <w:left w:val="none" w:sz="0" w:space="0" w:color="auto"/>
            <w:bottom w:val="none" w:sz="0" w:space="0" w:color="auto"/>
            <w:right w:val="none" w:sz="0" w:space="0" w:color="auto"/>
          </w:divBdr>
        </w:div>
      </w:divsChild>
    </w:div>
    <w:div w:id="1831404239">
      <w:bodyDiv w:val="1"/>
      <w:marLeft w:val="0"/>
      <w:marRight w:val="0"/>
      <w:marTop w:val="0"/>
      <w:marBottom w:val="0"/>
      <w:divBdr>
        <w:top w:val="none" w:sz="0" w:space="0" w:color="auto"/>
        <w:left w:val="none" w:sz="0" w:space="0" w:color="auto"/>
        <w:bottom w:val="none" w:sz="0" w:space="0" w:color="auto"/>
        <w:right w:val="none" w:sz="0" w:space="0" w:color="auto"/>
      </w:divBdr>
    </w:div>
    <w:div w:id="1907572569">
      <w:bodyDiv w:val="1"/>
      <w:marLeft w:val="0"/>
      <w:marRight w:val="0"/>
      <w:marTop w:val="0"/>
      <w:marBottom w:val="0"/>
      <w:divBdr>
        <w:top w:val="none" w:sz="0" w:space="0" w:color="auto"/>
        <w:left w:val="none" w:sz="0" w:space="0" w:color="auto"/>
        <w:bottom w:val="none" w:sz="0" w:space="0" w:color="auto"/>
        <w:right w:val="none" w:sz="0" w:space="0" w:color="auto"/>
      </w:divBdr>
    </w:div>
    <w:div w:id="1945530749">
      <w:bodyDiv w:val="1"/>
      <w:marLeft w:val="0"/>
      <w:marRight w:val="0"/>
      <w:marTop w:val="0"/>
      <w:marBottom w:val="0"/>
      <w:divBdr>
        <w:top w:val="none" w:sz="0" w:space="0" w:color="auto"/>
        <w:left w:val="none" w:sz="0" w:space="0" w:color="auto"/>
        <w:bottom w:val="none" w:sz="0" w:space="0" w:color="auto"/>
        <w:right w:val="none" w:sz="0" w:space="0" w:color="auto"/>
      </w:divBdr>
    </w:div>
    <w:div w:id="1968971467">
      <w:bodyDiv w:val="1"/>
      <w:marLeft w:val="0"/>
      <w:marRight w:val="0"/>
      <w:marTop w:val="0"/>
      <w:marBottom w:val="0"/>
      <w:divBdr>
        <w:top w:val="none" w:sz="0" w:space="0" w:color="auto"/>
        <w:left w:val="none" w:sz="0" w:space="0" w:color="auto"/>
        <w:bottom w:val="none" w:sz="0" w:space="0" w:color="auto"/>
        <w:right w:val="none" w:sz="0" w:space="0" w:color="auto"/>
      </w:divBdr>
    </w:div>
    <w:div w:id="2059892167">
      <w:bodyDiv w:val="1"/>
      <w:marLeft w:val="0"/>
      <w:marRight w:val="0"/>
      <w:marTop w:val="0"/>
      <w:marBottom w:val="0"/>
      <w:divBdr>
        <w:top w:val="none" w:sz="0" w:space="0" w:color="auto"/>
        <w:left w:val="none" w:sz="0" w:space="0" w:color="auto"/>
        <w:bottom w:val="none" w:sz="0" w:space="0" w:color="auto"/>
        <w:right w:val="none" w:sz="0" w:space="0" w:color="auto"/>
      </w:divBdr>
      <w:divsChild>
        <w:div w:id="49154208">
          <w:marLeft w:val="0"/>
          <w:marRight w:val="0"/>
          <w:marTop w:val="0"/>
          <w:marBottom w:val="0"/>
          <w:divBdr>
            <w:top w:val="none" w:sz="0" w:space="0" w:color="auto"/>
            <w:left w:val="none" w:sz="0" w:space="0" w:color="auto"/>
            <w:bottom w:val="none" w:sz="0" w:space="0" w:color="auto"/>
            <w:right w:val="none" w:sz="0" w:space="0" w:color="auto"/>
          </w:divBdr>
          <w:divsChild>
            <w:div w:id="798841315">
              <w:marLeft w:val="240"/>
              <w:marRight w:val="0"/>
              <w:marTop w:val="0"/>
              <w:marBottom w:val="0"/>
              <w:divBdr>
                <w:top w:val="none" w:sz="0" w:space="0" w:color="auto"/>
                <w:left w:val="none" w:sz="0" w:space="0" w:color="auto"/>
                <w:bottom w:val="none" w:sz="0" w:space="0" w:color="auto"/>
                <w:right w:val="none" w:sz="0" w:space="0" w:color="auto"/>
              </w:divBdr>
              <w:divsChild>
                <w:div w:id="1306470224">
                  <w:marLeft w:val="0"/>
                  <w:marRight w:val="0"/>
                  <w:marTop w:val="60"/>
                  <w:marBottom w:val="0"/>
                  <w:divBdr>
                    <w:top w:val="none" w:sz="0" w:space="0" w:color="auto"/>
                    <w:left w:val="none" w:sz="0" w:space="0" w:color="auto"/>
                    <w:bottom w:val="none" w:sz="0" w:space="0" w:color="auto"/>
                    <w:right w:val="none" w:sz="0" w:space="0" w:color="auto"/>
                  </w:divBdr>
                  <w:divsChild>
                    <w:div w:id="1882588519">
                      <w:marLeft w:val="0"/>
                      <w:marRight w:val="0"/>
                      <w:marTop w:val="0"/>
                      <w:marBottom w:val="0"/>
                      <w:divBdr>
                        <w:top w:val="none" w:sz="0" w:space="0" w:color="auto"/>
                        <w:left w:val="none" w:sz="0" w:space="0" w:color="auto"/>
                        <w:bottom w:val="none" w:sz="0" w:space="0" w:color="auto"/>
                        <w:right w:val="none" w:sz="0" w:space="0" w:color="auto"/>
                      </w:divBdr>
                      <w:divsChild>
                        <w:div w:id="9147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Slide1.sldx"/><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1.emf"/><Relationship Id="rId19"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00917635\AppData\Local\Microsoft\Windows\INetCache\Content.Outlook\A84A0UOO\2-Word-v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A7E05-40A3-4359-A775-FAE0DC5B3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2-Word-v2.0.template.dotx</Template>
  <TotalTime>133</TotalTime>
  <Pages>1</Pages>
  <Words>9910</Words>
  <Characters>56487</Characters>
  <Application>Microsoft Office Word</Application>
  <DocSecurity>0</DocSecurity>
  <Lines>470</Lines>
  <Paragraphs>132</Paragraphs>
  <ScaleCrop>false</ScaleCrop>
  <HeadingPairs>
    <vt:vector size="6" baseType="variant">
      <vt:variant>
        <vt:lpstr>Title</vt:lpstr>
      </vt:variant>
      <vt:variant>
        <vt:i4>1</vt:i4>
      </vt:variant>
      <vt:variant>
        <vt:lpstr>Título</vt:lpstr>
      </vt:variant>
      <vt:variant>
        <vt:i4>1</vt:i4>
      </vt:variant>
      <vt:variant>
        <vt:lpstr>Titolo</vt:lpstr>
      </vt:variant>
      <vt:variant>
        <vt:i4>1</vt:i4>
      </vt:variant>
    </vt:vector>
  </HeadingPairs>
  <TitlesOfParts>
    <vt:vector size="3" baseType="lpstr">
      <vt:lpstr>Network Working Group</vt:lpstr>
      <vt:lpstr>Network Working Group</vt:lpstr>
      <vt:lpstr>Network Working Group</vt:lpstr>
    </vt:vector>
  </TitlesOfParts>
  <Company>USC/ISI</Company>
  <LinksUpToDate>false</LinksUpToDate>
  <CharactersWithSpaces>66265</CharactersWithSpaces>
  <SharedDoc>false</SharedDoc>
  <HLinks>
    <vt:vector size="180" baseType="variant">
      <vt:variant>
        <vt:i4>1769534</vt:i4>
      </vt:variant>
      <vt:variant>
        <vt:i4>275</vt:i4>
      </vt:variant>
      <vt:variant>
        <vt:i4>0</vt:i4>
      </vt:variant>
      <vt:variant>
        <vt:i4>5</vt:i4>
      </vt:variant>
      <vt:variant>
        <vt:lpwstr/>
      </vt:variant>
      <vt:variant>
        <vt:lpwstr>_Toc258322689</vt:lpwstr>
      </vt:variant>
      <vt:variant>
        <vt:i4>1769534</vt:i4>
      </vt:variant>
      <vt:variant>
        <vt:i4>269</vt:i4>
      </vt:variant>
      <vt:variant>
        <vt:i4>0</vt:i4>
      </vt:variant>
      <vt:variant>
        <vt:i4>5</vt:i4>
      </vt:variant>
      <vt:variant>
        <vt:lpwstr/>
      </vt:variant>
      <vt:variant>
        <vt:lpwstr>_Toc258322688</vt:lpwstr>
      </vt:variant>
      <vt:variant>
        <vt:i4>1769534</vt:i4>
      </vt:variant>
      <vt:variant>
        <vt:i4>263</vt:i4>
      </vt:variant>
      <vt:variant>
        <vt:i4>0</vt:i4>
      </vt:variant>
      <vt:variant>
        <vt:i4>5</vt:i4>
      </vt:variant>
      <vt:variant>
        <vt:lpwstr/>
      </vt:variant>
      <vt:variant>
        <vt:lpwstr>_Toc258322687</vt:lpwstr>
      </vt:variant>
      <vt:variant>
        <vt:i4>1769534</vt:i4>
      </vt:variant>
      <vt:variant>
        <vt:i4>257</vt:i4>
      </vt:variant>
      <vt:variant>
        <vt:i4>0</vt:i4>
      </vt:variant>
      <vt:variant>
        <vt:i4>5</vt:i4>
      </vt:variant>
      <vt:variant>
        <vt:lpwstr/>
      </vt:variant>
      <vt:variant>
        <vt:lpwstr>_Toc258322686</vt:lpwstr>
      </vt:variant>
      <vt:variant>
        <vt:i4>1769534</vt:i4>
      </vt:variant>
      <vt:variant>
        <vt:i4>251</vt:i4>
      </vt:variant>
      <vt:variant>
        <vt:i4>0</vt:i4>
      </vt:variant>
      <vt:variant>
        <vt:i4>5</vt:i4>
      </vt:variant>
      <vt:variant>
        <vt:lpwstr/>
      </vt:variant>
      <vt:variant>
        <vt:lpwstr>_Toc258322685</vt:lpwstr>
      </vt:variant>
      <vt:variant>
        <vt:i4>1769534</vt:i4>
      </vt:variant>
      <vt:variant>
        <vt:i4>245</vt:i4>
      </vt:variant>
      <vt:variant>
        <vt:i4>0</vt:i4>
      </vt:variant>
      <vt:variant>
        <vt:i4>5</vt:i4>
      </vt:variant>
      <vt:variant>
        <vt:lpwstr/>
      </vt:variant>
      <vt:variant>
        <vt:lpwstr>_Toc258322684</vt:lpwstr>
      </vt:variant>
      <vt:variant>
        <vt:i4>1769534</vt:i4>
      </vt:variant>
      <vt:variant>
        <vt:i4>239</vt:i4>
      </vt:variant>
      <vt:variant>
        <vt:i4>0</vt:i4>
      </vt:variant>
      <vt:variant>
        <vt:i4>5</vt:i4>
      </vt:variant>
      <vt:variant>
        <vt:lpwstr/>
      </vt:variant>
      <vt:variant>
        <vt:lpwstr>_Toc258322683</vt:lpwstr>
      </vt:variant>
      <vt:variant>
        <vt:i4>1769534</vt:i4>
      </vt:variant>
      <vt:variant>
        <vt:i4>233</vt:i4>
      </vt:variant>
      <vt:variant>
        <vt:i4>0</vt:i4>
      </vt:variant>
      <vt:variant>
        <vt:i4>5</vt:i4>
      </vt:variant>
      <vt:variant>
        <vt:lpwstr/>
      </vt:variant>
      <vt:variant>
        <vt:lpwstr>_Toc258322682</vt:lpwstr>
      </vt:variant>
      <vt:variant>
        <vt:i4>1769534</vt:i4>
      </vt:variant>
      <vt:variant>
        <vt:i4>227</vt:i4>
      </vt:variant>
      <vt:variant>
        <vt:i4>0</vt:i4>
      </vt:variant>
      <vt:variant>
        <vt:i4>5</vt:i4>
      </vt:variant>
      <vt:variant>
        <vt:lpwstr/>
      </vt:variant>
      <vt:variant>
        <vt:lpwstr>_Toc258322681</vt:lpwstr>
      </vt:variant>
      <vt:variant>
        <vt:i4>1769534</vt:i4>
      </vt:variant>
      <vt:variant>
        <vt:i4>221</vt:i4>
      </vt:variant>
      <vt:variant>
        <vt:i4>0</vt:i4>
      </vt:variant>
      <vt:variant>
        <vt:i4>5</vt:i4>
      </vt:variant>
      <vt:variant>
        <vt:lpwstr/>
      </vt:variant>
      <vt:variant>
        <vt:lpwstr>_Toc258322680</vt:lpwstr>
      </vt:variant>
      <vt:variant>
        <vt:i4>1310782</vt:i4>
      </vt:variant>
      <vt:variant>
        <vt:i4>215</vt:i4>
      </vt:variant>
      <vt:variant>
        <vt:i4>0</vt:i4>
      </vt:variant>
      <vt:variant>
        <vt:i4>5</vt:i4>
      </vt:variant>
      <vt:variant>
        <vt:lpwstr/>
      </vt:variant>
      <vt:variant>
        <vt:lpwstr>_Toc258322679</vt:lpwstr>
      </vt:variant>
      <vt:variant>
        <vt:i4>1310782</vt:i4>
      </vt:variant>
      <vt:variant>
        <vt:i4>209</vt:i4>
      </vt:variant>
      <vt:variant>
        <vt:i4>0</vt:i4>
      </vt:variant>
      <vt:variant>
        <vt:i4>5</vt:i4>
      </vt:variant>
      <vt:variant>
        <vt:lpwstr/>
      </vt:variant>
      <vt:variant>
        <vt:lpwstr>_Toc258322678</vt:lpwstr>
      </vt:variant>
      <vt:variant>
        <vt:i4>1310782</vt:i4>
      </vt:variant>
      <vt:variant>
        <vt:i4>203</vt:i4>
      </vt:variant>
      <vt:variant>
        <vt:i4>0</vt:i4>
      </vt:variant>
      <vt:variant>
        <vt:i4>5</vt:i4>
      </vt:variant>
      <vt:variant>
        <vt:lpwstr/>
      </vt:variant>
      <vt:variant>
        <vt:lpwstr>_Toc258322677</vt:lpwstr>
      </vt:variant>
      <vt:variant>
        <vt:i4>1310782</vt:i4>
      </vt:variant>
      <vt:variant>
        <vt:i4>197</vt:i4>
      </vt:variant>
      <vt:variant>
        <vt:i4>0</vt:i4>
      </vt:variant>
      <vt:variant>
        <vt:i4>5</vt:i4>
      </vt:variant>
      <vt:variant>
        <vt:lpwstr/>
      </vt:variant>
      <vt:variant>
        <vt:lpwstr>_Toc258322676</vt:lpwstr>
      </vt:variant>
      <vt:variant>
        <vt:i4>1310782</vt:i4>
      </vt:variant>
      <vt:variant>
        <vt:i4>191</vt:i4>
      </vt:variant>
      <vt:variant>
        <vt:i4>0</vt:i4>
      </vt:variant>
      <vt:variant>
        <vt:i4>5</vt:i4>
      </vt:variant>
      <vt:variant>
        <vt:lpwstr/>
      </vt:variant>
      <vt:variant>
        <vt:lpwstr>_Toc258322675</vt:lpwstr>
      </vt:variant>
      <vt:variant>
        <vt:i4>1310782</vt:i4>
      </vt:variant>
      <vt:variant>
        <vt:i4>185</vt:i4>
      </vt:variant>
      <vt:variant>
        <vt:i4>0</vt:i4>
      </vt:variant>
      <vt:variant>
        <vt:i4>5</vt:i4>
      </vt:variant>
      <vt:variant>
        <vt:lpwstr/>
      </vt:variant>
      <vt:variant>
        <vt:lpwstr>_Toc258322674</vt:lpwstr>
      </vt:variant>
      <vt:variant>
        <vt:i4>1310782</vt:i4>
      </vt:variant>
      <vt:variant>
        <vt:i4>179</vt:i4>
      </vt:variant>
      <vt:variant>
        <vt:i4>0</vt:i4>
      </vt:variant>
      <vt:variant>
        <vt:i4>5</vt:i4>
      </vt:variant>
      <vt:variant>
        <vt:lpwstr/>
      </vt:variant>
      <vt:variant>
        <vt:lpwstr>_Toc258322673</vt:lpwstr>
      </vt:variant>
      <vt:variant>
        <vt:i4>1310782</vt:i4>
      </vt:variant>
      <vt:variant>
        <vt:i4>173</vt:i4>
      </vt:variant>
      <vt:variant>
        <vt:i4>0</vt:i4>
      </vt:variant>
      <vt:variant>
        <vt:i4>5</vt:i4>
      </vt:variant>
      <vt:variant>
        <vt:lpwstr/>
      </vt:variant>
      <vt:variant>
        <vt:lpwstr>_Toc258322672</vt:lpwstr>
      </vt:variant>
      <vt:variant>
        <vt:i4>1310782</vt:i4>
      </vt:variant>
      <vt:variant>
        <vt:i4>167</vt:i4>
      </vt:variant>
      <vt:variant>
        <vt:i4>0</vt:i4>
      </vt:variant>
      <vt:variant>
        <vt:i4>5</vt:i4>
      </vt:variant>
      <vt:variant>
        <vt:lpwstr/>
      </vt:variant>
      <vt:variant>
        <vt:lpwstr>_Toc258322671</vt:lpwstr>
      </vt:variant>
      <vt:variant>
        <vt:i4>1310782</vt:i4>
      </vt:variant>
      <vt:variant>
        <vt:i4>161</vt:i4>
      </vt:variant>
      <vt:variant>
        <vt:i4>0</vt:i4>
      </vt:variant>
      <vt:variant>
        <vt:i4>5</vt:i4>
      </vt:variant>
      <vt:variant>
        <vt:lpwstr/>
      </vt:variant>
      <vt:variant>
        <vt:lpwstr>_Toc258322670</vt:lpwstr>
      </vt:variant>
      <vt:variant>
        <vt:i4>1376318</vt:i4>
      </vt:variant>
      <vt:variant>
        <vt:i4>155</vt:i4>
      </vt:variant>
      <vt:variant>
        <vt:i4>0</vt:i4>
      </vt:variant>
      <vt:variant>
        <vt:i4>5</vt:i4>
      </vt:variant>
      <vt:variant>
        <vt:lpwstr/>
      </vt:variant>
      <vt:variant>
        <vt:lpwstr>_Toc258322669</vt:lpwstr>
      </vt:variant>
      <vt:variant>
        <vt:i4>1376318</vt:i4>
      </vt:variant>
      <vt:variant>
        <vt:i4>149</vt:i4>
      </vt:variant>
      <vt:variant>
        <vt:i4>0</vt:i4>
      </vt:variant>
      <vt:variant>
        <vt:i4>5</vt:i4>
      </vt:variant>
      <vt:variant>
        <vt:lpwstr/>
      </vt:variant>
      <vt:variant>
        <vt:lpwstr>_Toc258322668</vt:lpwstr>
      </vt:variant>
      <vt:variant>
        <vt:i4>1376318</vt:i4>
      </vt:variant>
      <vt:variant>
        <vt:i4>143</vt:i4>
      </vt:variant>
      <vt:variant>
        <vt:i4>0</vt:i4>
      </vt:variant>
      <vt:variant>
        <vt:i4>5</vt:i4>
      </vt:variant>
      <vt:variant>
        <vt:lpwstr/>
      </vt:variant>
      <vt:variant>
        <vt:lpwstr>_Toc258322667</vt:lpwstr>
      </vt:variant>
      <vt:variant>
        <vt:i4>1376318</vt:i4>
      </vt:variant>
      <vt:variant>
        <vt:i4>137</vt:i4>
      </vt:variant>
      <vt:variant>
        <vt:i4>0</vt:i4>
      </vt:variant>
      <vt:variant>
        <vt:i4>5</vt:i4>
      </vt:variant>
      <vt:variant>
        <vt:lpwstr/>
      </vt:variant>
      <vt:variant>
        <vt:lpwstr>_Toc258322666</vt:lpwstr>
      </vt:variant>
      <vt:variant>
        <vt:i4>1376318</vt:i4>
      </vt:variant>
      <vt:variant>
        <vt:i4>131</vt:i4>
      </vt:variant>
      <vt:variant>
        <vt:i4>0</vt:i4>
      </vt:variant>
      <vt:variant>
        <vt:i4>5</vt:i4>
      </vt:variant>
      <vt:variant>
        <vt:lpwstr/>
      </vt:variant>
      <vt:variant>
        <vt:lpwstr>_Toc258322665</vt:lpwstr>
      </vt:variant>
      <vt:variant>
        <vt:i4>1376318</vt:i4>
      </vt:variant>
      <vt:variant>
        <vt:i4>125</vt:i4>
      </vt:variant>
      <vt:variant>
        <vt:i4>0</vt:i4>
      </vt:variant>
      <vt:variant>
        <vt:i4>5</vt:i4>
      </vt:variant>
      <vt:variant>
        <vt:lpwstr/>
      </vt:variant>
      <vt:variant>
        <vt:lpwstr>_Toc258322664</vt:lpwstr>
      </vt:variant>
      <vt:variant>
        <vt:i4>1376318</vt:i4>
      </vt:variant>
      <vt:variant>
        <vt:i4>119</vt:i4>
      </vt:variant>
      <vt:variant>
        <vt:i4>0</vt:i4>
      </vt:variant>
      <vt:variant>
        <vt:i4>5</vt:i4>
      </vt:variant>
      <vt:variant>
        <vt:lpwstr/>
      </vt:variant>
      <vt:variant>
        <vt:lpwstr>_Toc258322663</vt:lpwstr>
      </vt:variant>
      <vt:variant>
        <vt:i4>1376318</vt:i4>
      </vt:variant>
      <vt:variant>
        <vt:i4>113</vt:i4>
      </vt:variant>
      <vt:variant>
        <vt:i4>0</vt:i4>
      </vt:variant>
      <vt:variant>
        <vt:i4>5</vt:i4>
      </vt:variant>
      <vt:variant>
        <vt:lpwstr/>
      </vt:variant>
      <vt:variant>
        <vt:lpwstr>_Toc258322662</vt:lpwstr>
      </vt:variant>
      <vt:variant>
        <vt:i4>1376318</vt:i4>
      </vt:variant>
      <vt:variant>
        <vt:i4>107</vt:i4>
      </vt:variant>
      <vt:variant>
        <vt:i4>0</vt:i4>
      </vt:variant>
      <vt:variant>
        <vt:i4>5</vt:i4>
      </vt:variant>
      <vt:variant>
        <vt:lpwstr/>
      </vt:variant>
      <vt:variant>
        <vt:lpwstr>_Toc258322661</vt:lpwstr>
      </vt:variant>
      <vt:variant>
        <vt:i4>1376318</vt:i4>
      </vt:variant>
      <vt:variant>
        <vt:i4>101</vt:i4>
      </vt:variant>
      <vt:variant>
        <vt:i4>0</vt:i4>
      </vt:variant>
      <vt:variant>
        <vt:i4>5</vt:i4>
      </vt:variant>
      <vt:variant>
        <vt:lpwstr/>
      </vt:variant>
      <vt:variant>
        <vt:lpwstr>_Toc258322660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Working Group</dc:title>
  <dc:subject/>
  <dc:creator>Italo Busi</dc:creator>
  <cp:keywords/>
  <dc:description/>
  <cp:lastModifiedBy>Italo Busi</cp:lastModifiedBy>
  <cp:revision>12</cp:revision>
  <cp:lastPrinted>2021-04-06T10:23:00Z</cp:lastPrinted>
  <dcterms:created xsi:type="dcterms:W3CDTF">2021-06-14T14:30:00Z</dcterms:created>
  <dcterms:modified xsi:type="dcterms:W3CDTF">2021-06-22T16:39:00Z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59f705-2ba0-454b-9cfc-6ce5bcaac040_Enabled">
    <vt:lpwstr>True</vt:lpwstr>
  </property>
  <property fmtid="{D5CDD505-2E9C-101B-9397-08002B2CF9AE}" pid="3" name="MSIP_Label_0359f705-2ba0-454b-9cfc-6ce5bcaac040_SiteId">
    <vt:lpwstr>68283f3b-8487-4c86-adb3-a5228f18b893</vt:lpwstr>
  </property>
  <property fmtid="{D5CDD505-2E9C-101B-9397-08002B2CF9AE}" pid="4" name="MSIP_Label_0359f705-2ba0-454b-9cfc-6ce5bcaac040_SetDate">
    <vt:lpwstr>2019-10-31T09:56:25.5088071Z</vt:lpwstr>
  </property>
  <property fmtid="{D5CDD505-2E9C-101B-9397-08002B2CF9AE}" pid="5" name="MSIP_Label_0359f705-2ba0-454b-9cfc-6ce5bcaac040_Name">
    <vt:lpwstr>C2 General</vt:lpwstr>
  </property>
  <property fmtid="{D5CDD505-2E9C-101B-9397-08002B2CF9AE}" pid="6" name="MSIP_Label_0359f705-2ba0-454b-9cfc-6ce5bcaac040_Extended_MSFT_Method">
    <vt:lpwstr>Automatic</vt:lpwstr>
  </property>
  <property fmtid="{D5CDD505-2E9C-101B-9397-08002B2CF9AE}" pid="7" name="Sensitivity">
    <vt:lpwstr>C2 General</vt:lpwstr>
  </property>
  <property fmtid="{D5CDD505-2E9C-101B-9397-08002B2CF9AE}" pid="8" name="_readonly">
    <vt:lpwstr/>
  </property>
  <property fmtid="{D5CDD505-2E9C-101B-9397-08002B2CF9AE}" pid="9" name="_change">
    <vt:lpwstr/>
  </property>
  <property fmtid="{D5CDD505-2E9C-101B-9397-08002B2CF9AE}" pid="10" name="_full-control">
    <vt:lpwstr/>
  </property>
  <property fmtid="{D5CDD505-2E9C-101B-9397-08002B2CF9AE}" pid="11" name="sflag">
    <vt:lpwstr>1624374523</vt:lpwstr>
  </property>
</Properties>
</file>